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3927F1" w14:textId="07D655B0" w:rsidR="00CB0D2E" w:rsidRPr="003D33C9" w:rsidRDefault="006A725B" w:rsidP="00CB0D2E">
      <w:pPr>
        <w:autoSpaceDE w:val="0"/>
        <w:autoSpaceDN w:val="0"/>
        <w:adjustRightInd w:val="0"/>
        <w:jc w:val="center"/>
        <w:rPr>
          <w:rFonts w:ascii="Times New Roman" w:hAnsi="Times New Roman" w:cs="Times New Roman"/>
          <w:b/>
          <w:bCs/>
          <w:color w:val="000000"/>
        </w:rPr>
      </w:pPr>
      <w:r>
        <w:rPr>
          <w:rFonts w:ascii="Times New Roman" w:hAnsi="Times New Roman" w:cs="Times New Roman"/>
          <w:b/>
          <w:bCs/>
          <w:color w:val="000000"/>
        </w:rPr>
        <w:t xml:space="preserve">Impact of changes in water availability </w:t>
      </w:r>
      <w:r w:rsidR="006A6E14">
        <w:rPr>
          <w:rFonts w:ascii="Times New Roman" w:hAnsi="Times New Roman" w:cs="Times New Roman"/>
          <w:b/>
          <w:bCs/>
          <w:color w:val="000000"/>
        </w:rPr>
        <w:t xml:space="preserve">on </w:t>
      </w:r>
      <w:r>
        <w:rPr>
          <w:rFonts w:ascii="Times New Roman" w:hAnsi="Times New Roman" w:cs="Times New Roman"/>
          <w:b/>
          <w:bCs/>
          <w:color w:val="000000"/>
        </w:rPr>
        <w:t xml:space="preserve">water quality: a data-based investigation of Critical Zone </w:t>
      </w:r>
      <w:r w:rsidR="006A6E14">
        <w:rPr>
          <w:rFonts w:ascii="Times New Roman" w:hAnsi="Times New Roman" w:cs="Times New Roman"/>
          <w:b/>
          <w:bCs/>
          <w:color w:val="000000"/>
        </w:rPr>
        <w:t>s</w:t>
      </w:r>
      <w:r>
        <w:rPr>
          <w:rFonts w:ascii="Times New Roman" w:hAnsi="Times New Roman" w:cs="Times New Roman"/>
          <w:b/>
          <w:bCs/>
          <w:color w:val="000000"/>
        </w:rPr>
        <w:t xml:space="preserve">ubsurface and </w:t>
      </w:r>
      <w:r w:rsidR="006A6E14">
        <w:rPr>
          <w:rFonts w:ascii="Times New Roman" w:hAnsi="Times New Roman" w:cs="Times New Roman"/>
          <w:b/>
          <w:bCs/>
          <w:color w:val="000000"/>
        </w:rPr>
        <w:t>v</w:t>
      </w:r>
      <w:r>
        <w:rPr>
          <w:rFonts w:ascii="Times New Roman" w:hAnsi="Times New Roman" w:cs="Times New Roman"/>
          <w:b/>
          <w:bCs/>
          <w:color w:val="000000"/>
        </w:rPr>
        <w:t>egetation interactions</w:t>
      </w:r>
    </w:p>
    <w:p w14:paraId="43BE2F0E" w14:textId="77777777"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 xml:space="preserve">A Thesis Proposal Presented </w:t>
      </w:r>
    </w:p>
    <w:p w14:paraId="721FF224" w14:textId="77777777"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by</w:t>
      </w:r>
    </w:p>
    <w:p w14:paraId="4E9948E9" w14:textId="110877DF" w:rsidR="00CB0D2E" w:rsidRPr="003D33C9" w:rsidRDefault="00191987" w:rsidP="00CB0D2E">
      <w:pPr>
        <w:shd w:val="clear" w:color="auto" w:fill="FFFFFF"/>
        <w:spacing w:before="100" w:beforeAutospacing="1" w:after="100" w:afterAutospacing="1"/>
        <w:jc w:val="center"/>
        <w:rPr>
          <w:rFonts w:ascii="Times New Roman" w:eastAsia="Times New Roman" w:hAnsi="Times New Roman" w:cs="Times New Roman"/>
        </w:rPr>
      </w:pPr>
      <w:r w:rsidRPr="006A6E14">
        <w:rPr>
          <w:rFonts w:ascii="Times New Roman" w:eastAsia="Times New Roman" w:hAnsi="Times New Roman" w:cs="Times New Roman"/>
        </w:rPr>
        <w:t xml:space="preserve">Niara Hicks </w:t>
      </w:r>
    </w:p>
    <w:p w14:paraId="698EF9F8" w14:textId="77777777"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to</w:t>
      </w:r>
    </w:p>
    <w:p w14:paraId="2D188B71" w14:textId="7DA41A7F"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The Faculty of the Department</w:t>
      </w:r>
      <w:r>
        <w:rPr>
          <w:rFonts w:ascii="Times New Roman" w:eastAsia="Times New Roman" w:hAnsi="Times New Roman" w:cs="Times New Roman"/>
        </w:rPr>
        <w:t xml:space="preserve"> of Geography and Geosciences</w:t>
      </w:r>
    </w:p>
    <w:p w14:paraId="21AA3A8E" w14:textId="77777777"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of</w:t>
      </w:r>
    </w:p>
    <w:p w14:paraId="1A951E86" w14:textId="77777777"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The University of Vermont</w:t>
      </w:r>
    </w:p>
    <w:p w14:paraId="65C0B259" w14:textId="0CEB584B" w:rsidR="00CB0D2E" w:rsidRPr="003D33C9" w:rsidRDefault="00191987" w:rsidP="00CB0D2E">
      <w:pPr>
        <w:shd w:val="clear" w:color="auto" w:fill="FFFFFF"/>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rPr>
        <w:t>May 4</w:t>
      </w:r>
      <w:r w:rsidRPr="006A6E14">
        <w:rPr>
          <w:rFonts w:ascii="Times New Roman" w:eastAsia="Times New Roman" w:hAnsi="Times New Roman" w:cs="Times New Roman"/>
          <w:vertAlign w:val="superscript"/>
        </w:rPr>
        <w:t>th</w:t>
      </w:r>
      <w:r>
        <w:rPr>
          <w:rFonts w:ascii="Times New Roman" w:eastAsia="Times New Roman" w:hAnsi="Times New Roman" w:cs="Times New Roman"/>
        </w:rPr>
        <w:t xml:space="preserve"> 2023</w:t>
      </w:r>
    </w:p>
    <w:p w14:paraId="2C86FEF6" w14:textId="1166A07C" w:rsidR="00CB0D2E" w:rsidRPr="003D33C9" w:rsidRDefault="00CB0D2E" w:rsidP="00CB0D2E">
      <w:pPr>
        <w:shd w:val="clear" w:color="auto" w:fill="FFFFFF"/>
        <w:spacing w:before="100" w:beforeAutospacing="1" w:after="100" w:afterAutospacing="1"/>
        <w:jc w:val="center"/>
        <w:rPr>
          <w:rFonts w:ascii="Times New Roman" w:eastAsia="Times New Roman" w:hAnsi="Times New Roman" w:cs="Times New Roman"/>
        </w:rPr>
      </w:pPr>
      <w:r w:rsidRPr="003D33C9">
        <w:rPr>
          <w:rFonts w:ascii="Times New Roman" w:eastAsia="Times New Roman" w:hAnsi="Times New Roman" w:cs="Times New Roman"/>
        </w:rPr>
        <w:t>Accepted the Faculty of the Department</w:t>
      </w:r>
      <w:r>
        <w:rPr>
          <w:rFonts w:ascii="Times New Roman" w:eastAsia="Times New Roman" w:hAnsi="Times New Roman" w:cs="Times New Roman"/>
        </w:rPr>
        <w:t xml:space="preserve"> of Geography and Geosciences</w:t>
      </w:r>
      <w:r w:rsidRPr="003D33C9">
        <w:rPr>
          <w:rFonts w:ascii="Times New Roman" w:eastAsia="Times New Roman" w:hAnsi="Times New Roman" w:cs="Times New Roman"/>
        </w:rPr>
        <w:t>, the University of Vermont, in partial fulfillment of the requirements for the degree of Master of Science specializing in Geology.</w:t>
      </w:r>
    </w:p>
    <w:p w14:paraId="51EFFC28" w14:textId="77777777" w:rsidR="00CB0D2E" w:rsidRPr="003D33C9" w:rsidRDefault="00CB0D2E" w:rsidP="00CB0D2E">
      <w:pPr>
        <w:pStyle w:val="NormalWeb"/>
        <w:shd w:val="clear" w:color="auto" w:fill="FFFFFF"/>
        <w:ind w:left="4320"/>
        <w:jc w:val="right"/>
      </w:pPr>
      <w:r w:rsidRPr="003D33C9">
        <w:t xml:space="preserve">The following are members of the Thesis Committee:     </w:t>
      </w:r>
    </w:p>
    <w:p w14:paraId="7EA96DBC" w14:textId="77777777" w:rsidR="00CB0D2E" w:rsidRPr="003D33C9" w:rsidRDefault="00CB0D2E" w:rsidP="00CB0D2E">
      <w:pPr>
        <w:pStyle w:val="NormalWeb"/>
        <w:shd w:val="clear" w:color="auto" w:fill="FFFFFF"/>
        <w:contextualSpacing/>
        <w:jc w:val="right"/>
      </w:pPr>
      <w:r w:rsidRPr="003D33C9">
        <w:t xml:space="preserve">_________________________ </w:t>
      </w:r>
    </w:p>
    <w:p w14:paraId="44E3B205" w14:textId="77777777" w:rsidR="00CB0D2E" w:rsidRPr="003D33C9" w:rsidRDefault="00CB0D2E" w:rsidP="00CB0D2E">
      <w:pPr>
        <w:pStyle w:val="NormalWeb"/>
        <w:shd w:val="clear" w:color="auto" w:fill="FFFFFF"/>
        <w:contextualSpacing/>
        <w:jc w:val="right"/>
      </w:pPr>
      <w:r w:rsidRPr="003D33C9">
        <w:t>Advisor</w:t>
      </w:r>
    </w:p>
    <w:p w14:paraId="6E3132DE" w14:textId="77777777" w:rsidR="00CB0D2E" w:rsidRPr="003D33C9" w:rsidRDefault="00CB0D2E" w:rsidP="00CB0D2E">
      <w:pPr>
        <w:pStyle w:val="NormalWeb"/>
        <w:shd w:val="clear" w:color="auto" w:fill="FFFFFF"/>
        <w:contextualSpacing/>
        <w:jc w:val="right"/>
      </w:pPr>
      <w:r w:rsidRPr="003D33C9">
        <w:t xml:space="preserve">Julia Perdrial, PhD </w:t>
      </w:r>
    </w:p>
    <w:p w14:paraId="707972AB" w14:textId="77777777" w:rsidR="00CB0D2E" w:rsidRPr="006A6E14" w:rsidRDefault="00CB0D2E" w:rsidP="00CB0D2E">
      <w:pPr>
        <w:pStyle w:val="HTMLPreformatted"/>
        <w:shd w:val="clear" w:color="auto" w:fill="FFFFFF"/>
        <w:jc w:val="right"/>
        <w:rPr>
          <w:rFonts w:ascii="Times New Roman" w:hAnsi="Times New Roman" w:cs="Times New Roman"/>
          <w:sz w:val="24"/>
          <w:szCs w:val="24"/>
        </w:rPr>
      </w:pPr>
      <w:r w:rsidRPr="003D33C9">
        <w:rPr>
          <w:rFonts w:ascii="Times New Roman" w:hAnsi="Times New Roman" w:cs="Times New Roman"/>
          <w:sz w:val="24"/>
          <w:szCs w:val="24"/>
        </w:rPr>
        <w:t xml:space="preserve">                                  </w:t>
      </w:r>
      <w:r w:rsidRPr="006A6E14">
        <w:rPr>
          <w:rFonts w:ascii="Times New Roman" w:hAnsi="Times New Roman" w:cs="Times New Roman"/>
          <w:sz w:val="24"/>
          <w:szCs w:val="24"/>
        </w:rPr>
        <w:t>_________________________</w:t>
      </w:r>
    </w:p>
    <w:p w14:paraId="3AB66047" w14:textId="3BA6E427" w:rsidR="00CB0D2E" w:rsidRPr="00CB0D2E" w:rsidRDefault="00191987" w:rsidP="00CB0D2E">
      <w:pPr>
        <w:pStyle w:val="HTMLPreformatted"/>
        <w:shd w:val="clear" w:color="auto" w:fill="FFFFFF"/>
        <w:jc w:val="right"/>
        <w:rPr>
          <w:rFonts w:ascii="Times New Roman" w:hAnsi="Times New Roman" w:cs="Times New Roman"/>
          <w:sz w:val="24"/>
          <w:szCs w:val="24"/>
        </w:rPr>
      </w:pPr>
      <w:r>
        <w:rPr>
          <w:rFonts w:ascii="Times New Roman" w:hAnsi="Times New Roman" w:cs="Times New Roman"/>
          <w:sz w:val="24"/>
          <w:szCs w:val="24"/>
        </w:rPr>
        <w:t>Kristen Underwood</w:t>
      </w:r>
    </w:p>
    <w:p w14:paraId="69F5766D" w14:textId="77777777" w:rsidR="00CB0D2E" w:rsidRPr="00CB0D2E" w:rsidRDefault="00CB0D2E" w:rsidP="00CB0D2E">
      <w:pPr>
        <w:pStyle w:val="HTMLPreformatted"/>
        <w:shd w:val="clear" w:color="auto" w:fill="FFFFFF"/>
        <w:jc w:val="right"/>
        <w:rPr>
          <w:rFonts w:ascii="Times New Roman" w:hAnsi="Times New Roman" w:cs="Times New Roman"/>
          <w:sz w:val="24"/>
          <w:szCs w:val="24"/>
        </w:rPr>
      </w:pPr>
    </w:p>
    <w:p w14:paraId="019863EE" w14:textId="77777777" w:rsidR="00CB0D2E" w:rsidRPr="00CB0D2E" w:rsidRDefault="00CB0D2E" w:rsidP="00CB0D2E">
      <w:pPr>
        <w:pStyle w:val="HTMLPreformatted"/>
        <w:shd w:val="clear" w:color="auto" w:fill="FFFFFF"/>
        <w:jc w:val="right"/>
        <w:rPr>
          <w:rFonts w:ascii="Times New Roman" w:hAnsi="Times New Roman" w:cs="Times New Roman"/>
          <w:sz w:val="24"/>
          <w:szCs w:val="24"/>
        </w:rPr>
      </w:pPr>
      <w:r w:rsidRPr="00CB0D2E">
        <w:rPr>
          <w:rFonts w:ascii="Times New Roman" w:hAnsi="Times New Roman" w:cs="Times New Roman"/>
          <w:sz w:val="24"/>
          <w:szCs w:val="24"/>
        </w:rPr>
        <w:t xml:space="preserve">                                  _________________________</w:t>
      </w:r>
    </w:p>
    <w:p w14:paraId="3E32EBBB" w14:textId="0C8B7AC5" w:rsidR="00CB0D2E" w:rsidRPr="00CB0D2E" w:rsidRDefault="00191987" w:rsidP="00CB0D2E">
      <w:pPr>
        <w:pStyle w:val="HTMLPreformatted"/>
        <w:shd w:val="clear" w:color="auto" w:fill="FFFFFF"/>
        <w:jc w:val="right"/>
        <w:rPr>
          <w:rFonts w:ascii="Times New Roman" w:hAnsi="Times New Roman" w:cs="Times New Roman"/>
          <w:sz w:val="24"/>
          <w:szCs w:val="24"/>
        </w:rPr>
      </w:pPr>
      <w:r>
        <w:rPr>
          <w:rFonts w:ascii="Times New Roman" w:hAnsi="Times New Roman" w:cs="Times New Roman"/>
          <w:sz w:val="24"/>
          <w:szCs w:val="24"/>
        </w:rPr>
        <w:t>Beverley Wemple</w:t>
      </w:r>
    </w:p>
    <w:p w14:paraId="488F69E3" w14:textId="08CD11DC" w:rsidR="00CB0D2E" w:rsidRPr="00CB0D2E" w:rsidRDefault="00CB0D2E" w:rsidP="00CB0D2E">
      <w:pPr>
        <w:pStyle w:val="HTMLPreformatted"/>
        <w:shd w:val="clear" w:color="auto" w:fill="FFFFFF"/>
        <w:jc w:val="right"/>
        <w:rPr>
          <w:rFonts w:ascii="Times New Roman" w:hAnsi="Times New Roman" w:cs="Times New Roman"/>
          <w:sz w:val="24"/>
          <w:szCs w:val="24"/>
        </w:rPr>
      </w:pPr>
      <w:r w:rsidRPr="00CB0D2E">
        <w:rPr>
          <w:rFonts w:ascii="Times New Roman" w:hAnsi="Times New Roman" w:cs="Times New Roman"/>
          <w:sz w:val="24"/>
          <w:szCs w:val="24"/>
        </w:rPr>
        <w:t xml:space="preserve">                               </w:t>
      </w:r>
      <w:r w:rsidRPr="00CB0D2E">
        <w:rPr>
          <w:rFonts w:ascii="Times New Roman" w:hAnsi="Times New Roman" w:cs="Times New Roman"/>
          <w:sz w:val="24"/>
          <w:szCs w:val="24"/>
        </w:rPr>
        <w:tab/>
      </w:r>
      <w:r w:rsidRPr="00CB0D2E">
        <w:rPr>
          <w:rFonts w:ascii="Times New Roman" w:hAnsi="Times New Roman" w:cs="Times New Roman"/>
          <w:sz w:val="24"/>
          <w:szCs w:val="24"/>
        </w:rPr>
        <w:tab/>
      </w:r>
      <w:r w:rsidRPr="00CB0D2E">
        <w:rPr>
          <w:rFonts w:ascii="Times New Roman" w:hAnsi="Times New Roman" w:cs="Times New Roman"/>
          <w:sz w:val="24"/>
          <w:szCs w:val="24"/>
        </w:rPr>
        <w:tab/>
      </w:r>
      <w:r w:rsidRPr="00CB0D2E">
        <w:rPr>
          <w:rFonts w:ascii="Times New Roman" w:hAnsi="Times New Roman" w:cs="Times New Roman"/>
          <w:sz w:val="24"/>
          <w:szCs w:val="24"/>
        </w:rPr>
        <w:tab/>
      </w:r>
      <w:r w:rsidRPr="00CB0D2E">
        <w:rPr>
          <w:rFonts w:ascii="Times New Roman" w:hAnsi="Times New Roman" w:cs="Times New Roman"/>
          <w:sz w:val="24"/>
          <w:szCs w:val="24"/>
        </w:rPr>
        <w:tab/>
        <w:t xml:space="preserve">   _________________________</w:t>
      </w:r>
    </w:p>
    <w:p w14:paraId="1F23652B" w14:textId="77777777" w:rsidR="00CB0D2E" w:rsidRPr="00CB0D2E" w:rsidRDefault="00CB0D2E" w:rsidP="00CB0D2E">
      <w:pPr>
        <w:pStyle w:val="NormalWeb"/>
        <w:shd w:val="clear" w:color="auto" w:fill="FFFFFF"/>
        <w:jc w:val="right"/>
      </w:pPr>
    </w:p>
    <w:p w14:paraId="385CC910" w14:textId="77777777" w:rsidR="00CB0D2E" w:rsidRPr="003D33C9" w:rsidRDefault="00CB0D2E" w:rsidP="00CB0D2E">
      <w:pPr>
        <w:autoSpaceDE w:val="0"/>
        <w:autoSpaceDN w:val="0"/>
        <w:adjustRightInd w:val="0"/>
        <w:rPr>
          <w:rFonts w:ascii="Times New Roman" w:hAnsi="Times New Roman" w:cs="Times New Roman"/>
          <w:b/>
          <w:bCs/>
          <w:color w:val="000000"/>
        </w:rPr>
      </w:pPr>
    </w:p>
    <w:p w14:paraId="5A9A4EB1" w14:textId="77777777" w:rsidR="00CB0D2E" w:rsidRPr="003D33C9" w:rsidRDefault="00CB0D2E" w:rsidP="00CB0D2E">
      <w:pPr>
        <w:autoSpaceDE w:val="0"/>
        <w:autoSpaceDN w:val="0"/>
        <w:adjustRightInd w:val="0"/>
        <w:rPr>
          <w:rFonts w:ascii="Times New Roman" w:hAnsi="Times New Roman" w:cs="Times New Roman"/>
          <w:b/>
          <w:bCs/>
          <w:color w:val="000000"/>
        </w:rPr>
      </w:pPr>
    </w:p>
    <w:p w14:paraId="6CC9BB02" w14:textId="77777777" w:rsidR="00CB0D2E" w:rsidRPr="003D33C9" w:rsidRDefault="00CB0D2E" w:rsidP="00CB0D2E">
      <w:pPr>
        <w:autoSpaceDE w:val="0"/>
        <w:autoSpaceDN w:val="0"/>
        <w:adjustRightInd w:val="0"/>
        <w:rPr>
          <w:rFonts w:ascii="Times New Roman" w:hAnsi="Times New Roman" w:cs="Times New Roman"/>
          <w:b/>
          <w:bCs/>
          <w:color w:val="000000"/>
        </w:rPr>
      </w:pPr>
    </w:p>
    <w:p w14:paraId="53C6EC61" w14:textId="77777777" w:rsidR="00CB0D2E" w:rsidRDefault="00CB0D2E">
      <w:pPr>
        <w:rPr>
          <w:rFonts w:ascii="Times New Roman" w:eastAsia="Times New Roman" w:hAnsi="Times New Roman" w:cs="Times New Roman"/>
        </w:rPr>
      </w:pPr>
    </w:p>
    <w:p w14:paraId="3D1FE86E" w14:textId="77777777" w:rsidR="00CB0D2E" w:rsidRDefault="00CB0D2E">
      <w:pPr>
        <w:rPr>
          <w:rFonts w:ascii="Times New Roman" w:eastAsia="Times New Roman" w:hAnsi="Times New Roman" w:cs="Times New Roman"/>
        </w:rPr>
      </w:pPr>
    </w:p>
    <w:p w14:paraId="707C5909" w14:textId="77777777" w:rsidR="00CB0D2E" w:rsidRDefault="00CB0D2E">
      <w:pPr>
        <w:rPr>
          <w:rFonts w:ascii="Times New Roman" w:eastAsia="Times New Roman" w:hAnsi="Times New Roman" w:cs="Times New Roman"/>
        </w:rPr>
      </w:pPr>
    </w:p>
    <w:p w14:paraId="13CBAD32" w14:textId="77777777" w:rsidR="00CB0D2E" w:rsidRDefault="00CB0D2E">
      <w:pPr>
        <w:rPr>
          <w:rFonts w:ascii="Times New Roman" w:eastAsia="Times New Roman" w:hAnsi="Times New Roman" w:cs="Times New Roman"/>
        </w:rPr>
      </w:pPr>
    </w:p>
    <w:p w14:paraId="7F64E5BD" w14:textId="77777777" w:rsidR="00CB0D2E" w:rsidRPr="00CB0D2E" w:rsidRDefault="00CB0D2E">
      <w:pPr>
        <w:rPr>
          <w:rFonts w:ascii="Times New Roman" w:eastAsia="Times New Roman" w:hAnsi="Times New Roman" w:cs="Times New Roman"/>
          <w:b/>
          <w:bCs/>
        </w:rPr>
      </w:pPr>
      <w:r w:rsidRPr="00CB0D2E">
        <w:rPr>
          <w:rFonts w:ascii="Times New Roman" w:eastAsia="Times New Roman" w:hAnsi="Times New Roman" w:cs="Times New Roman"/>
          <w:b/>
          <w:bCs/>
        </w:rPr>
        <w:t>Abstract</w:t>
      </w:r>
    </w:p>
    <w:p w14:paraId="4BDA4130" w14:textId="77777777" w:rsidR="00CB0D2E" w:rsidRDefault="00CB0D2E" w:rsidP="00CA4842">
      <w:pPr>
        <w:spacing w:line="480" w:lineRule="auto"/>
        <w:rPr>
          <w:rFonts w:ascii="Times New Roman" w:eastAsia="Times New Roman" w:hAnsi="Times New Roman" w:cs="Times New Roman"/>
        </w:rPr>
      </w:pPr>
    </w:p>
    <w:p w14:paraId="1A4A3E3E" w14:textId="0B068C4B" w:rsidR="00CB0D2E" w:rsidRPr="008F2034" w:rsidRDefault="00E45D39" w:rsidP="008F2034">
      <w:pPr>
        <w:spacing w:line="360" w:lineRule="auto"/>
        <w:jc w:val="both"/>
        <w:rPr>
          <w:rFonts w:ascii="Times New Roman" w:eastAsia="Times New Roman" w:hAnsi="Times New Roman" w:cs="Times New Roman"/>
          <w:sz w:val="24"/>
          <w:szCs w:val="24"/>
        </w:rPr>
      </w:pPr>
      <w:commentRangeStart w:id="0"/>
      <w:r w:rsidRPr="00432E29">
        <w:rPr>
          <w:rFonts w:ascii="Times New Roman" w:eastAsia="Times New Roman" w:hAnsi="Times New Roman" w:cs="Times New Roman"/>
          <w:sz w:val="24"/>
          <w:szCs w:val="24"/>
        </w:rPr>
        <w:t xml:space="preserve">The </w:t>
      </w:r>
      <w:r w:rsidRPr="002635D8">
        <w:rPr>
          <w:rFonts w:ascii="Times New Roman" w:eastAsia="Times New Roman" w:hAnsi="Times New Roman" w:cs="Times New Roman"/>
          <w:sz w:val="24"/>
          <w:szCs w:val="24"/>
        </w:rPr>
        <w:t xml:space="preserve">Critical </w:t>
      </w:r>
      <w:commentRangeEnd w:id="0"/>
      <w:r w:rsidR="008F2034">
        <w:rPr>
          <w:rStyle w:val="CommentReference"/>
        </w:rPr>
        <w:commentReference w:id="0"/>
      </w:r>
      <w:r w:rsidRPr="002635D8">
        <w:rPr>
          <w:rFonts w:ascii="Times New Roman" w:eastAsia="Times New Roman" w:hAnsi="Times New Roman" w:cs="Times New Roman"/>
          <w:sz w:val="24"/>
          <w:szCs w:val="24"/>
        </w:rPr>
        <w:t xml:space="preserve">Zone (CZ) spans from the bottom of groundwater limits up to the tops of trees and is the place where the hydrosphere, biosphere and atmosphere interact to sustain life through many important ecosystem services. Water of high quality is one important ecosystem </w:t>
      </w:r>
      <w:r w:rsidR="008F2034" w:rsidRPr="002635D8">
        <w:rPr>
          <w:rFonts w:ascii="Times New Roman" w:eastAsia="Times New Roman" w:hAnsi="Times New Roman" w:cs="Times New Roman"/>
          <w:sz w:val="24"/>
          <w:szCs w:val="24"/>
        </w:rPr>
        <w:t>service;</w:t>
      </w:r>
      <w:r w:rsidRPr="002635D8">
        <w:rPr>
          <w:rFonts w:ascii="Times New Roman" w:eastAsia="Times New Roman" w:hAnsi="Times New Roman" w:cs="Times New Roman"/>
          <w:sz w:val="24"/>
          <w:szCs w:val="24"/>
        </w:rPr>
        <w:t xml:space="preserve"> however, disturbances </w:t>
      </w:r>
      <w:r w:rsidR="0029779B" w:rsidRPr="008F2034">
        <w:rPr>
          <w:rFonts w:ascii="Times New Roman" w:eastAsia="Times New Roman" w:hAnsi="Times New Roman" w:cs="Times New Roman"/>
          <w:sz w:val="24"/>
          <w:szCs w:val="24"/>
        </w:rPr>
        <w:t xml:space="preserve">can </w:t>
      </w:r>
      <w:r w:rsidR="00262D42" w:rsidRPr="008F2034">
        <w:rPr>
          <w:rFonts w:ascii="Times New Roman" w:eastAsia="Times New Roman" w:hAnsi="Times New Roman" w:cs="Times New Roman"/>
          <w:sz w:val="24"/>
          <w:szCs w:val="24"/>
        </w:rPr>
        <w:t>disrupt</w:t>
      </w:r>
      <w:r w:rsidR="0029779B" w:rsidRPr="008F2034">
        <w:rPr>
          <w:rFonts w:ascii="Times New Roman" w:eastAsia="Times New Roman" w:hAnsi="Times New Roman" w:cs="Times New Roman"/>
          <w:sz w:val="24"/>
          <w:szCs w:val="24"/>
        </w:rPr>
        <w:t xml:space="preserve"> </w:t>
      </w:r>
      <w:r w:rsidRPr="008F2034">
        <w:rPr>
          <w:rFonts w:ascii="Times New Roman" w:eastAsia="Times New Roman" w:hAnsi="Times New Roman" w:cs="Times New Roman"/>
          <w:sz w:val="24"/>
          <w:szCs w:val="24"/>
        </w:rPr>
        <w:t>the CZs capacity to sustain such services. Further, multiple responses to disturbances across layers of the CZ</w:t>
      </w:r>
      <w:r w:rsidR="002635D8" w:rsidRPr="008F2034">
        <w:rPr>
          <w:rFonts w:ascii="Times New Roman" w:eastAsia="Times New Roman" w:hAnsi="Times New Roman" w:cs="Times New Roman"/>
          <w:sz w:val="24"/>
          <w:szCs w:val="24"/>
        </w:rPr>
        <w:t xml:space="preserve"> </w:t>
      </w:r>
      <w:r w:rsidRPr="008F2034">
        <w:rPr>
          <w:rFonts w:ascii="Times New Roman" w:eastAsia="Times New Roman" w:hAnsi="Times New Roman" w:cs="Times New Roman"/>
          <w:sz w:val="24"/>
          <w:szCs w:val="24"/>
        </w:rPr>
        <w:t xml:space="preserve">can interact and </w:t>
      </w:r>
      <w:r w:rsidR="002635D8" w:rsidRPr="008F2034">
        <w:rPr>
          <w:rFonts w:ascii="Times New Roman" w:eastAsia="Times New Roman" w:hAnsi="Times New Roman" w:cs="Times New Roman"/>
          <w:sz w:val="24"/>
          <w:szCs w:val="24"/>
        </w:rPr>
        <w:t>determine how and if the CZ will resist and/or recover.</w:t>
      </w:r>
      <w:r w:rsidR="002635D8">
        <w:rPr>
          <w:rFonts w:ascii="Times New Roman" w:eastAsia="Times New Roman" w:hAnsi="Times New Roman" w:cs="Times New Roman"/>
          <w:sz w:val="24"/>
          <w:szCs w:val="24"/>
        </w:rPr>
        <w:t xml:space="preserve"> Climate change is one of the most significant disturbances we face today, and I</w:t>
      </w:r>
      <w:r w:rsidR="002635D8" w:rsidRPr="008F2034">
        <w:rPr>
          <w:rFonts w:ascii="Times New Roman" w:eastAsia="Times New Roman" w:hAnsi="Times New Roman" w:cs="Times New Roman"/>
          <w:sz w:val="24"/>
          <w:szCs w:val="24"/>
        </w:rPr>
        <w:t xml:space="preserve"> will build on existing </w:t>
      </w:r>
      <w:r w:rsidR="008F2034" w:rsidRPr="008F2034">
        <w:rPr>
          <w:rFonts w:ascii="Times New Roman" w:eastAsia="Times New Roman" w:hAnsi="Times New Roman" w:cs="Times New Roman"/>
          <w:sz w:val="24"/>
          <w:szCs w:val="24"/>
        </w:rPr>
        <w:t>research</w:t>
      </w:r>
      <w:r w:rsidR="002635D8" w:rsidRPr="008F2034">
        <w:rPr>
          <w:rFonts w:ascii="Times New Roman" w:eastAsia="Times New Roman" w:hAnsi="Times New Roman" w:cs="Times New Roman"/>
          <w:sz w:val="24"/>
          <w:szCs w:val="24"/>
        </w:rPr>
        <w:t xml:space="preserve"> that found that water quality will degrade for locations where climate becomes dryer and warmer</w:t>
      </w:r>
      <w:r w:rsidR="002635D8">
        <w:rPr>
          <w:rFonts w:ascii="Times New Roman" w:eastAsia="Times New Roman" w:hAnsi="Times New Roman" w:cs="Times New Roman"/>
          <w:sz w:val="24"/>
          <w:szCs w:val="24"/>
        </w:rPr>
        <w:t xml:space="preserve">. For this I </w:t>
      </w:r>
      <w:r w:rsidR="002635D8" w:rsidRPr="008F2034">
        <w:rPr>
          <w:rFonts w:ascii="Times New Roman" w:eastAsia="Times New Roman" w:hAnsi="Times New Roman" w:cs="Times New Roman"/>
          <w:sz w:val="24"/>
          <w:szCs w:val="24"/>
        </w:rPr>
        <w:t xml:space="preserve">will use a data-based approach to test </w:t>
      </w:r>
      <w:r w:rsidR="002635D8">
        <w:rPr>
          <w:rFonts w:ascii="Times New Roman" w:eastAsia="Times New Roman" w:hAnsi="Times New Roman" w:cs="Times New Roman"/>
          <w:sz w:val="24"/>
          <w:szCs w:val="24"/>
        </w:rPr>
        <w:t xml:space="preserve">my overarching </w:t>
      </w:r>
      <w:r w:rsidR="002635D8" w:rsidRPr="002635D8">
        <w:rPr>
          <w:rFonts w:ascii="Times New Roman" w:eastAsia="Times New Roman" w:hAnsi="Times New Roman" w:cs="Times New Roman"/>
          <w:sz w:val="24"/>
          <w:szCs w:val="24"/>
        </w:rPr>
        <w:t>hypothes</w:t>
      </w:r>
      <w:r w:rsidR="002635D8">
        <w:rPr>
          <w:rFonts w:ascii="Times New Roman" w:eastAsia="Times New Roman" w:hAnsi="Times New Roman" w:cs="Times New Roman"/>
          <w:sz w:val="24"/>
          <w:szCs w:val="24"/>
        </w:rPr>
        <w:t>is</w:t>
      </w:r>
      <w:r w:rsidR="002635D8" w:rsidRPr="008F2034">
        <w:rPr>
          <w:rFonts w:ascii="Times New Roman" w:eastAsia="Times New Roman" w:hAnsi="Times New Roman" w:cs="Times New Roman"/>
          <w:sz w:val="24"/>
          <w:szCs w:val="24"/>
        </w:rPr>
        <w:t xml:space="preserve"> </w:t>
      </w:r>
      <w:r w:rsidR="002635D8">
        <w:rPr>
          <w:rFonts w:ascii="Times New Roman" w:eastAsia="Times New Roman" w:hAnsi="Times New Roman" w:cs="Times New Roman"/>
          <w:sz w:val="24"/>
          <w:szCs w:val="24"/>
        </w:rPr>
        <w:t xml:space="preserve">that </w:t>
      </w:r>
      <w:r w:rsidR="008F2034" w:rsidRPr="00CA4842">
        <w:rPr>
          <w:rFonts w:ascii="Times New Roman" w:eastAsia="Times New Roman" w:hAnsi="Times New Roman" w:cs="Times New Roman"/>
          <w:sz w:val="24"/>
          <w:szCs w:val="24"/>
        </w:rPr>
        <w:t>stream</w:t>
      </w:r>
      <w:r w:rsidR="008F2034" w:rsidRPr="00CA4842">
        <w:rPr>
          <w:rFonts w:ascii="Times New Roman" w:eastAsia="Times New Roman" w:hAnsi="Times New Roman" w:cs="Times New Roman"/>
          <w:b/>
          <w:sz w:val="24"/>
          <w:szCs w:val="24"/>
        </w:rPr>
        <w:t xml:space="preserve"> </w:t>
      </w:r>
      <w:r w:rsidR="008F2034" w:rsidRPr="00CA4842">
        <w:rPr>
          <w:rFonts w:ascii="Times New Roman" w:eastAsia="Times New Roman" w:hAnsi="Times New Roman" w:cs="Times New Roman"/>
          <w:sz w:val="24"/>
          <w:szCs w:val="24"/>
        </w:rPr>
        <w:t xml:space="preserve">water quality is a function of </w:t>
      </w:r>
      <w:r w:rsidR="008F2034" w:rsidRPr="00DC01C1">
        <w:rPr>
          <w:rFonts w:ascii="Times New Roman" w:eastAsia="Times New Roman" w:hAnsi="Times New Roman" w:cs="Times New Roman"/>
          <w:sz w:val="24"/>
          <w:szCs w:val="24"/>
        </w:rPr>
        <w:t xml:space="preserve">the combined </w:t>
      </w:r>
      <w:r w:rsidR="008F2034" w:rsidRPr="00CA4842">
        <w:rPr>
          <w:rFonts w:ascii="Times New Roman" w:eastAsia="Times New Roman" w:hAnsi="Times New Roman" w:cs="Times New Roman"/>
          <w:sz w:val="24"/>
          <w:szCs w:val="24"/>
        </w:rPr>
        <w:t>physical CZ properties and vegetation resilience.</w:t>
      </w:r>
      <w:r w:rsidR="008F2034" w:rsidRPr="00DC01C1">
        <w:rPr>
          <w:rFonts w:ascii="Times New Roman" w:eastAsia="Times New Roman" w:hAnsi="Times New Roman" w:cs="Times New Roman"/>
          <w:sz w:val="24"/>
          <w:szCs w:val="24"/>
        </w:rPr>
        <w:t xml:space="preserve"> </w:t>
      </w:r>
      <w:r w:rsidR="002635D8" w:rsidRPr="008F2034">
        <w:rPr>
          <w:rFonts w:ascii="Times New Roman" w:eastAsia="Times New Roman" w:hAnsi="Times New Roman" w:cs="Times New Roman"/>
          <w:sz w:val="24"/>
          <w:szCs w:val="24"/>
        </w:rPr>
        <w:t xml:space="preserve">I </w:t>
      </w:r>
      <w:r w:rsidR="0018164F" w:rsidRPr="008F2034">
        <w:rPr>
          <w:rFonts w:ascii="Times New Roman" w:eastAsia="Times New Roman" w:hAnsi="Times New Roman" w:cs="Times New Roman"/>
          <w:sz w:val="24"/>
          <w:szCs w:val="24"/>
        </w:rPr>
        <w:t>will</w:t>
      </w:r>
      <w:r w:rsidR="00C75A9F" w:rsidRPr="008F2034">
        <w:rPr>
          <w:rFonts w:ascii="Times New Roman" w:eastAsia="Times New Roman" w:hAnsi="Times New Roman" w:cs="Times New Roman"/>
          <w:sz w:val="24"/>
          <w:szCs w:val="24"/>
        </w:rPr>
        <w:t xml:space="preserve"> </w:t>
      </w:r>
      <w:r w:rsidR="008F2034">
        <w:rPr>
          <w:rFonts w:ascii="Times New Roman" w:eastAsia="Times New Roman" w:hAnsi="Times New Roman" w:cs="Times New Roman"/>
          <w:sz w:val="24"/>
          <w:szCs w:val="24"/>
        </w:rPr>
        <w:t>use</w:t>
      </w:r>
      <w:r w:rsidR="00C75A9F" w:rsidRPr="008F2034">
        <w:rPr>
          <w:rFonts w:ascii="Times New Roman" w:eastAsia="Times New Roman" w:hAnsi="Times New Roman" w:cs="Times New Roman"/>
          <w:sz w:val="24"/>
          <w:szCs w:val="24"/>
        </w:rPr>
        <w:t xml:space="preserve"> data from </w:t>
      </w:r>
      <w:r w:rsidR="002635D8" w:rsidRPr="008F2034">
        <w:rPr>
          <w:rFonts w:ascii="Times New Roman" w:eastAsia="Times New Roman" w:hAnsi="Times New Roman" w:cs="Times New Roman"/>
          <w:sz w:val="24"/>
          <w:szCs w:val="24"/>
        </w:rPr>
        <w:t xml:space="preserve">a new </w:t>
      </w:r>
      <w:r w:rsidR="00E245B2" w:rsidRPr="008F2034">
        <w:rPr>
          <w:rFonts w:ascii="Times New Roman" w:eastAsia="Times New Roman" w:hAnsi="Times New Roman" w:cs="Times New Roman"/>
          <w:sz w:val="24"/>
          <w:szCs w:val="24"/>
        </w:rPr>
        <w:t xml:space="preserve">database </w:t>
      </w:r>
      <w:r w:rsidR="002635D8" w:rsidRPr="008F2034">
        <w:rPr>
          <w:rFonts w:ascii="Times New Roman" w:eastAsia="Times New Roman" w:hAnsi="Times New Roman" w:cs="Times New Roman"/>
          <w:sz w:val="24"/>
          <w:szCs w:val="24"/>
        </w:rPr>
        <w:t xml:space="preserve">that </w:t>
      </w:r>
      <w:r w:rsidR="00E245B2" w:rsidRPr="008F2034">
        <w:rPr>
          <w:rFonts w:ascii="Times New Roman" w:eastAsia="Times New Roman" w:hAnsi="Times New Roman" w:cs="Times New Roman"/>
          <w:sz w:val="24"/>
          <w:szCs w:val="24"/>
        </w:rPr>
        <w:t xml:space="preserve">contains </w:t>
      </w:r>
      <w:r w:rsidR="002635D8" w:rsidRPr="008F2034">
        <w:rPr>
          <w:rFonts w:ascii="Times New Roman" w:eastAsia="Times New Roman" w:hAnsi="Times New Roman" w:cs="Times New Roman"/>
          <w:sz w:val="24"/>
          <w:szCs w:val="24"/>
        </w:rPr>
        <w:t>catchments attributes, water quality and atmospheric deposition data for the entire continental U.S. and for several decades</w:t>
      </w:r>
      <w:r w:rsidR="008F2034">
        <w:rPr>
          <w:rFonts w:ascii="Times New Roman" w:eastAsia="Times New Roman" w:hAnsi="Times New Roman" w:cs="Times New Roman"/>
          <w:sz w:val="24"/>
          <w:szCs w:val="24"/>
        </w:rPr>
        <w:t xml:space="preserve"> since 1985</w:t>
      </w:r>
      <w:r w:rsidR="002635D8" w:rsidRPr="008F2034">
        <w:rPr>
          <w:rFonts w:ascii="Times New Roman" w:eastAsia="Times New Roman" w:hAnsi="Times New Roman" w:cs="Times New Roman"/>
          <w:sz w:val="24"/>
          <w:szCs w:val="24"/>
        </w:rPr>
        <w:t xml:space="preserve">. My data exploration will be hypotheses </w:t>
      </w:r>
      <w:r w:rsidR="008F2034" w:rsidRPr="008F2034">
        <w:rPr>
          <w:rFonts w:ascii="Times New Roman" w:eastAsia="Times New Roman" w:hAnsi="Times New Roman" w:cs="Times New Roman"/>
          <w:sz w:val="24"/>
          <w:szCs w:val="24"/>
        </w:rPr>
        <w:t>informed but</w:t>
      </w:r>
      <w:r w:rsidR="002635D8" w:rsidRPr="008F2034">
        <w:rPr>
          <w:rFonts w:ascii="Times New Roman" w:eastAsia="Times New Roman" w:hAnsi="Times New Roman" w:cs="Times New Roman"/>
          <w:sz w:val="24"/>
          <w:szCs w:val="24"/>
        </w:rPr>
        <w:t xml:space="preserve"> will embrace the iterative nature of data-driven research that includes adjustments on scales and questions based on emerging findings. </w:t>
      </w:r>
    </w:p>
    <w:p w14:paraId="6F721BC5" w14:textId="77777777" w:rsidR="00CB0D2E" w:rsidRDefault="00CB0D2E">
      <w:pPr>
        <w:rPr>
          <w:rFonts w:ascii="Times New Roman" w:eastAsia="Times New Roman" w:hAnsi="Times New Roman" w:cs="Times New Roman"/>
        </w:rPr>
      </w:pPr>
    </w:p>
    <w:p w14:paraId="282F5160" w14:textId="02B5271C" w:rsidR="00CB0D2E" w:rsidRDefault="00E839CD">
      <w:pPr>
        <w:rPr>
          <w:rFonts w:ascii="Times New Roman" w:eastAsia="Times New Roman" w:hAnsi="Times New Roman" w:cs="Times New Roman"/>
        </w:rPr>
      </w:pPr>
      <w:r>
        <w:rPr>
          <w:rFonts w:ascii="Times New Roman" w:eastAsia="Times New Roman" w:hAnsi="Times New Roman" w:cs="Times New Roman"/>
        </w:rPr>
        <w:t xml:space="preserve">   </w:t>
      </w:r>
    </w:p>
    <w:p w14:paraId="64934095" w14:textId="77777777" w:rsidR="00CB0D2E" w:rsidRDefault="00CB0D2E">
      <w:pPr>
        <w:rPr>
          <w:rFonts w:ascii="Times New Roman" w:eastAsia="Times New Roman" w:hAnsi="Times New Roman" w:cs="Times New Roman"/>
        </w:rPr>
      </w:pPr>
    </w:p>
    <w:p w14:paraId="1D98B3DD" w14:textId="77777777" w:rsidR="00CB0D2E" w:rsidRDefault="00CB0D2E">
      <w:pPr>
        <w:rPr>
          <w:rFonts w:ascii="Times New Roman" w:eastAsia="Times New Roman" w:hAnsi="Times New Roman" w:cs="Times New Roman"/>
        </w:rPr>
      </w:pPr>
    </w:p>
    <w:p w14:paraId="4F3C6140" w14:textId="77777777" w:rsidR="00CB0D2E" w:rsidRDefault="00CB0D2E">
      <w:pPr>
        <w:rPr>
          <w:rFonts w:ascii="Times New Roman" w:eastAsia="Times New Roman" w:hAnsi="Times New Roman" w:cs="Times New Roman"/>
        </w:rPr>
      </w:pPr>
    </w:p>
    <w:p w14:paraId="6F3C22F3" w14:textId="77777777" w:rsidR="00CB0D2E" w:rsidRDefault="00CB0D2E">
      <w:pPr>
        <w:rPr>
          <w:rFonts w:ascii="Times New Roman" w:eastAsia="Times New Roman" w:hAnsi="Times New Roman" w:cs="Times New Roman"/>
        </w:rPr>
      </w:pPr>
    </w:p>
    <w:p w14:paraId="67ACFC0E" w14:textId="5381AE8B" w:rsidR="00CB0D2E" w:rsidRDefault="00CE2AA6" w:rsidP="00CA4842">
      <w:pPr>
        <w:tabs>
          <w:tab w:val="left" w:pos="3168"/>
          <w:tab w:val="left" w:pos="6078"/>
        </w:tabs>
        <w:rPr>
          <w:rFonts w:ascii="Times New Roman" w:eastAsia="Times New Roman" w:hAnsi="Times New Roman" w:cs="Times New Roman"/>
        </w:rPr>
      </w:pPr>
      <w:r>
        <w:rPr>
          <w:rFonts w:ascii="Times New Roman" w:eastAsia="Times New Roman" w:hAnsi="Times New Roman" w:cs="Times New Roman"/>
        </w:rPr>
        <w:tab/>
      </w:r>
      <w:r w:rsidR="00BC62CE">
        <w:rPr>
          <w:rFonts w:ascii="Times New Roman" w:eastAsia="Times New Roman" w:hAnsi="Times New Roman" w:cs="Times New Roman"/>
        </w:rPr>
        <w:tab/>
      </w:r>
    </w:p>
    <w:p w14:paraId="4DF9DBA0" w14:textId="77777777" w:rsidR="00CB0D2E" w:rsidRDefault="00CB0D2E">
      <w:pPr>
        <w:rPr>
          <w:rFonts w:ascii="Times New Roman" w:eastAsia="Times New Roman" w:hAnsi="Times New Roman" w:cs="Times New Roman"/>
        </w:rPr>
      </w:pPr>
    </w:p>
    <w:p w14:paraId="0217028C" w14:textId="77777777" w:rsidR="00CB0D2E" w:rsidRDefault="00CB0D2E">
      <w:pPr>
        <w:rPr>
          <w:rFonts w:ascii="Times New Roman" w:eastAsia="Times New Roman" w:hAnsi="Times New Roman" w:cs="Times New Roman"/>
        </w:rPr>
      </w:pPr>
    </w:p>
    <w:p w14:paraId="140DC46C" w14:textId="77777777" w:rsidR="00CB0D2E" w:rsidRDefault="00CB0D2E">
      <w:pPr>
        <w:rPr>
          <w:rFonts w:ascii="Times New Roman" w:eastAsia="Times New Roman" w:hAnsi="Times New Roman" w:cs="Times New Roman"/>
        </w:rPr>
      </w:pPr>
    </w:p>
    <w:p w14:paraId="61A9C1D1" w14:textId="77777777" w:rsidR="00CB0D2E" w:rsidRDefault="00CB0D2E">
      <w:pPr>
        <w:rPr>
          <w:rFonts w:ascii="Times New Roman" w:eastAsia="Times New Roman" w:hAnsi="Times New Roman" w:cs="Times New Roman"/>
        </w:rPr>
      </w:pPr>
    </w:p>
    <w:p w14:paraId="09409A2C" w14:textId="77777777" w:rsidR="00CB0D2E" w:rsidRDefault="00CB0D2E">
      <w:pPr>
        <w:rPr>
          <w:rFonts w:ascii="Times New Roman" w:eastAsia="Times New Roman" w:hAnsi="Times New Roman" w:cs="Times New Roman"/>
        </w:rPr>
      </w:pPr>
    </w:p>
    <w:p w14:paraId="2A09A567" w14:textId="77777777" w:rsidR="00CB0D2E" w:rsidRDefault="00CB0D2E">
      <w:pPr>
        <w:rPr>
          <w:rFonts w:ascii="Times New Roman" w:eastAsia="Times New Roman" w:hAnsi="Times New Roman" w:cs="Times New Roman"/>
        </w:rPr>
      </w:pPr>
    </w:p>
    <w:p w14:paraId="0955E86F" w14:textId="77777777" w:rsidR="00300C13" w:rsidRDefault="00300C13">
      <w:pPr>
        <w:rPr>
          <w:rFonts w:ascii="Times New Roman" w:eastAsia="Times New Roman" w:hAnsi="Times New Roman" w:cs="Times New Roman"/>
        </w:rPr>
      </w:pPr>
    </w:p>
    <w:p w14:paraId="4686732E" w14:textId="77777777" w:rsidR="00300C13" w:rsidRDefault="00300C13">
      <w:pPr>
        <w:rPr>
          <w:rFonts w:ascii="Times New Roman" w:eastAsia="Times New Roman" w:hAnsi="Times New Roman" w:cs="Times New Roman"/>
        </w:rPr>
      </w:pPr>
    </w:p>
    <w:p w14:paraId="70B5D57D" w14:textId="77777777" w:rsidR="008F2034" w:rsidRDefault="008F2034">
      <w:pPr>
        <w:rPr>
          <w:rFonts w:ascii="Times New Roman" w:eastAsia="Times New Roman" w:hAnsi="Times New Roman" w:cs="Times New Roman"/>
        </w:rPr>
      </w:pPr>
    </w:p>
    <w:p w14:paraId="542D5C4D" w14:textId="77777777" w:rsidR="008F2034" w:rsidRDefault="008F2034">
      <w:pPr>
        <w:rPr>
          <w:rFonts w:ascii="Times New Roman" w:eastAsia="Times New Roman" w:hAnsi="Times New Roman" w:cs="Times New Roman"/>
        </w:rPr>
      </w:pPr>
    </w:p>
    <w:p w14:paraId="4A4BCFD9" w14:textId="77777777" w:rsidR="008F2034" w:rsidRDefault="008F2034">
      <w:pPr>
        <w:rPr>
          <w:rFonts w:ascii="Times New Roman" w:eastAsia="Times New Roman" w:hAnsi="Times New Roman" w:cs="Times New Roman"/>
        </w:rPr>
      </w:pPr>
    </w:p>
    <w:p w14:paraId="73059B24" w14:textId="77777777" w:rsidR="008F2034" w:rsidRDefault="008F2034">
      <w:pPr>
        <w:rPr>
          <w:rFonts w:ascii="Times New Roman" w:eastAsia="Times New Roman" w:hAnsi="Times New Roman" w:cs="Times New Roman"/>
        </w:rPr>
      </w:pPr>
    </w:p>
    <w:p w14:paraId="3F4A3191" w14:textId="77777777" w:rsidR="008F2034" w:rsidRDefault="008F2034">
      <w:pPr>
        <w:rPr>
          <w:rFonts w:ascii="Times New Roman" w:eastAsia="Times New Roman" w:hAnsi="Times New Roman" w:cs="Times New Roman"/>
        </w:rPr>
      </w:pPr>
    </w:p>
    <w:p w14:paraId="6001A564" w14:textId="77777777" w:rsidR="00CB0D2E" w:rsidRDefault="00CB0D2E">
      <w:pPr>
        <w:rPr>
          <w:rFonts w:ascii="Times New Roman" w:eastAsia="Times New Roman" w:hAnsi="Times New Roman" w:cs="Times New Roman"/>
        </w:rPr>
      </w:pPr>
    </w:p>
    <w:p w14:paraId="4D0EE041" w14:textId="77777777" w:rsidR="00CB0D2E" w:rsidRDefault="00CB0D2E">
      <w:pPr>
        <w:rPr>
          <w:rFonts w:ascii="Times New Roman" w:eastAsia="Times New Roman" w:hAnsi="Times New Roman" w:cs="Times New Roman"/>
        </w:rPr>
      </w:pPr>
    </w:p>
    <w:p w14:paraId="56BA4563" w14:textId="3404C766" w:rsidR="00E301E0" w:rsidRPr="00CB0D2E" w:rsidRDefault="00CB0D2E" w:rsidP="00CB0D2E">
      <w:pPr>
        <w:pStyle w:val="ListParagraph"/>
        <w:numPr>
          <w:ilvl w:val="0"/>
          <w:numId w:val="10"/>
        </w:numPr>
        <w:rPr>
          <w:rFonts w:ascii="Times New Roman" w:eastAsia="Times New Roman" w:hAnsi="Times New Roman" w:cs="Times New Roman"/>
          <w:b/>
          <w:bCs/>
        </w:rPr>
      </w:pPr>
      <w:r w:rsidRPr="00CB0D2E">
        <w:rPr>
          <w:rFonts w:ascii="Times New Roman" w:eastAsia="Times New Roman" w:hAnsi="Times New Roman" w:cs="Times New Roman"/>
          <w:b/>
          <w:bCs/>
        </w:rPr>
        <w:lastRenderedPageBreak/>
        <w:t>Introduction</w:t>
      </w:r>
    </w:p>
    <w:p w14:paraId="32E89E2F" w14:textId="142A6E28" w:rsidR="00E301E0" w:rsidRDefault="00E301E0">
      <w:pPr>
        <w:rPr>
          <w:rFonts w:ascii="Times New Roman" w:eastAsia="Times New Roman" w:hAnsi="Times New Roman" w:cs="Times New Roman"/>
          <w:b/>
          <w:color w:val="0000FF"/>
        </w:rPr>
      </w:pPr>
    </w:p>
    <w:p w14:paraId="27AD1C6A" w14:textId="4FF4F98D" w:rsidR="00993638" w:rsidRDefault="00A96390" w:rsidP="009A0737">
      <w:pPr>
        <w:spacing w:line="360" w:lineRule="auto"/>
        <w:jc w:val="both"/>
        <w:rPr>
          <w:rFonts w:ascii="Times New Roman" w:eastAsia="Times New Roman" w:hAnsi="Times New Roman" w:cs="Times New Roman"/>
          <w:sz w:val="24"/>
          <w:szCs w:val="24"/>
        </w:rPr>
      </w:pPr>
      <w:r w:rsidRPr="00EB5366">
        <w:rPr>
          <w:rFonts w:ascii="Times New Roman" w:eastAsia="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70BDC99B" wp14:editId="2A5885DC">
                <wp:simplePos x="0" y="0"/>
                <wp:positionH relativeFrom="column">
                  <wp:posOffset>47625</wp:posOffset>
                </wp:positionH>
                <wp:positionV relativeFrom="paragraph">
                  <wp:posOffset>1593850</wp:posOffset>
                </wp:positionV>
                <wp:extent cx="5867400" cy="2965450"/>
                <wp:effectExtent l="0" t="0" r="0" b="63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965450"/>
                        </a:xfrm>
                        <a:prstGeom prst="rect">
                          <a:avLst/>
                        </a:prstGeom>
                        <a:solidFill>
                          <a:srgbClr val="FFFFFF"/>
                        </a:solidFill>
                        <a:ln w="9525">
                          <a:noFill/>
                          <a:miter lim="800000"/>
                          <a:headEnd/>
                          <a:tailEnd/>
                        </a:ln>
                      </wps:spPr>
                      <wps:txbx>
                        <w:txbxContent>
                          <w:p w14:paraId="0FB50FC9" w14:textId="08E67C28" w:rsidR="00B417C1" w:rsidRDefault="00EB5366" w:rsidP="00EB5366">
                            <w:pPr>
                              <w:spacing w:line="360" w:lineRule="auto"/>
                              <w:jc w:val="both"/>
                              <w:rPr>
                                <w:rFonts w:ascii="Times New Roman" w:eastAsia="Times New Roman" w:hAnsi="Times New Roman" w:cs="Times New Roman"/>
                                <w:sz w:val="24"/>
                                <w:szCs w:val="24"/>
                              </w:rPr>
                            </w:pPr>
                            <w:bookmarkStart w:id="1" w:name="_Hlk132731260"/>
                            <w:bookmarkEnd w:id="1"/>
                            <w:r>
                              <w:rPr>
                                <w:noProof/>
                                <w:sz w:val="16"/>
                                <w:szCs w:val="16"/>
                              </w:rPr>
                              <w:drawing>
                                <wp:inline distT="0" distB="0" distL="0" distR="0" wp14:anchorId="4E14247E" wp14:editId="2937FE2D">
                                  <wp:extent cx="2647950" cy="2201443"/>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2039" cy="2204843"/>
                                          </a:xfrm>
                                          <a:prstGeom prst="rect">
                                            <a:avLst/>
                                          </a:prstGeom>
                                        </pic:spPr>
                                      </pic:pic>
                                    </a:graphicData>
                                  </a:graphic>
                                </wp:inline>
                              </w:drawing>
                            </w:r>
                            <w:r w:rsidRPr="00EB5366">
                              <w:rPr>
                                <w:rFonts w:ascii="Times New Roman" w:eastAsia="Times New Roman" w:hAnsi="Times New Roman" w:cs="Times New Roman"/>
                                <w:sz w:val="24"/>
                                <w:szCs w:val="24"/>
                              </w:rPr>
                              <w:t xml:space="preserve"> </w:t>
                            </w:r>
                            <w:r w:rsidR="00F31EEB">
                              <w:rPr>
                                <w:noProof/>
                              </w:rPr>
                              <w:drawing>
                                <wp:inline distT="0" distB="0" distL="0" distR="0" wp14:anchorId="0D35CCB2" wp14:editId="63FA8B0C">
                                  <wp:extent cx="2552700" cy="2336973"/>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2"/>
                                          <a:stretch>
                                            <a:fillRect/>
                                          </a:stretch>
                                        </pic:blipFill>
                                        <pic:spPr>
                                          <a:xfrm>
                                            <a:off x="0" y="0"/>
                                            <a:ext cx="2615449" cy="2394419"/>
                                          </a:xfrm>
                                          <a:prstGeom prst="rect">
                                            <a:avLst/>
                                          </a:prstGeom>
                                        </pic:spPr>
                                      </pic:pic>
                                    </a:graphicData>
                                  </a:graphic>
                                </wp:inline>
                              </w:drawing>
                            </w:r>
                          </w:p>
                          <w:p w14:paraId="348E5519" w14:textId="22301FF0" w:rsidR="00F31EEB" w:rsidRPr="00E45D39" w:rsidRDefault="00EB5366" w:rsidP="00F31EEB">
                            <w:pPr>
                              <w:spacing w:line="240" w:lineRule="auto"/>
                              <w:jc w:val="both"/>
                              <w:rPr>
                                <w:rFonts w:ascii="Times New Roman" w:eastAsia="Times New Roman" w:hAnsi="Times New Roman" w:cs="Times New Roman"/>
                                <w:i/>
                                <w:iCs/>
                                <w:sz w:val="18"/>
                                <w:szCs w:val="18"/>
                              </w:rPr>
                            </w:pPr>
                            <w:r w:rsidRPr="00E45D39">
                              <w:rPr>
                                <w:rFonts w:ascii="Times New Roman" w:eastAsia="Times New Roman" w:hAnsi="Times New Roman" w:cs="Times New Roman"/>
                                <w:b/>
                                <w:bCs/>
                                <w:i/>
                                <w:iCs/>
                                <w:sz w:val="18"/>
                                <w:szCs w:val="18"/>
                              </w:rPr>
                              <w:t>Figure</w:t>
                            </w:r>
                            <w:r w:rsidR="00B417C1" w:rsidRPr="00E45D39">
                              <w:rPr>
                                <w:rFonts w:ascii="Times New Roman" w:eastAsia="Times New Roman" w:hAnsi="Times New Roman" w:cs="Times New Roman"/>
                                <w:b/>
                                <w:bCs/>
                                <w:i/>
                                <w:iCs/>
                                <w:sz w:val="18"/>
                                <w:szCs w:val="18"/>
                              </w:rPr>
                              <w:t xml:space="preserve"> 1</w:t>
                            </w:r>
                            <w:r w:rsidRPr="00E45D39">
                              <w:rPr>
                                <w:rFonts w:ascii="Times New Roman" w:eastAsia="Times New Roman" w:hAnsi="Times New Roman" w:cs="Times New Roman"/>
                                <w:b/>
                                <w:bCs/>
                                <w:i/>
                                <w:iCs/>
                                <w:sz w:val="18"/>
                                <w:szCs w:val="18"/>
                              </w:rPr>
                              <w:t>:</w:t>
                            </w:r>
                            <w:r w:rsidRPr="00E45D39">
                              <w:rPr>
                                <w:rFonts w:ascii="Times New Roman" w:eastAsia="Times New Roman" w:hAnsi="Times New Roman" w:cs="Times New Roman"/>
                                <w:i/>
                                <w:iCs/>
                                <w:sz w:val="18"/>
                                <w:szCs w:val="18"/>
                              </w:rPr>
                              <w:t xml:space="preserve"> </w:t>
                            </w:r>
                            <w:r w:rsidR="00F31EEB" w:rsidRPr="00E45D39">
                              <w:rPr>
                                <w:rFonts w:ascii="Times New Roman" w:eastAsia="Times New Roman" w:hAnsi="Times New Roman" w:cs="Times New Roman"/>
                                <w:i/>
                                <w:iCs/>
                                <w:sz w:val="18"/>
                                <w:szCs w:val="18"/>
                              </w:rPr>
                              <w:t xml:space="preserve">(a) </w:t>
                            </w:r>
                            <w:r w:rsidR="00837B7E" w:rsidRPr="00E45D39">
                              <w:rPr>
                                <w:rFonts w:ascii="Times New Roman" w:eastAsia="Times New Roman" w:hAnsi="Times New Roman" w:cs="Times New Roman"/>
                                <w:i/>
                                <w:iCs/>
                                <w:sz w:val="18"/>
                                <w:szCs w:val="18"/>
                              </w:rPr>
                              <w:t xml:space="preserve">the </w:t>
                            </w:r>
                            <w:r w:rsidR="00F37184" w:rsidRPr="00E45D39">
                              <w:rPr>
                                <w:rFonts w:ascii="Times New Roman" w:eastAsia="Times New Roman" w:hAnsi="Times New Roman" w:cs="Times New Roman"/>
                                <w:i/>
                                <w:iCs/>
                                <w:sz w:val="18"/>
                                <w:szCs w:val="18"/>
                              </w:rPr>
                              <w:t>C</w:t>
                            </w:r>
                            <w:r w:rsidR="00837B7E" w:rsidRPr="00E45D39">
                              <w:rPr>
                                <w:rFonts w:ascii="Times New Roman" w:eastAsia="Times New Roman" w:hAnsi="Times New Roman" w:cs="Times New Roman"/>
                                <w:i/>
                                <w:iCs/>
                                <w:sz w:val="18"/>
                                <w:szCs w:val="18"/>
                              </w:rPr>
                              <w:t xml:space="preserve">ritical </w:t>
                            </w:r>
                            <w:r w:rsidR="00F37184" w:rsidRPr="00E45D39">
                              <w:rPr>
                                <w:rFonts w:ascii="Times New Roman" w:eastAsia="Times New Roman" w:hAnsi="Times New Roman" w:cs="Times New Roman"/>
                                <w:i/>
                                <w:iCs/>
                                <w:sz w:val="18"/>
                                <w:szCs w:val="18"/>
                              </w:rPr>
                              <w:t>Z</w:t>
                            </w:r>
                            <w:r w:rsidR="00837B7E" w:rsidRPr="00E45D39">
                              <w:rPr>
                                <w:rFonts w:ascii="Times New Roman" w:eastAsia="Times New Roman" w:hAnsi="Times New Roman" w:cs="Times New Roman"/>
                                <w:i/>
                                <w:iCs/>
                                <w:sz w:val="18"/>
                                <w:szCs w:val="18"/>
                              </w:rPr>
                              <w:t xml:space="preserve">one as an integrative system where geosphere, hydrosphere, biosphere, and atmosphere interact </w:t>
                            </w:r>
                            <w:r w:rsidRPr="00E45D39">
                              <w:rPr>
                                <w:rFonts w:ascii="Times New Roman" w:hAnsi="Times New Roman" w:cs="Times New Roman"/>
                                <w:i/>
                                <w:iCs/>
                                <w:sz w:val="18"/>
                                <w:szCs w:val="18"/>
                              </w:rPr>
                              <w:t>(</w:t>
                            </w:r>
                            <w:r w:rsidR="00F37184" w:rsidRPr="00E45D39">
                              <w:rPr>
                                <w:rFonts w:ascii="Times New Roman" w:hAnsi="Times New Roman" w:cs="Times New Roman"/>
                                <w:i/>
                                <w:iCs/>
                                <w:sz w:val="18"/>
                                <w:szCs w:val="18"/>
                              </w:rPr>
                              <w:t xml:space="preserve">modified from </w:t>
                            </w:r>
                            <w:r w:rsidRPr="00E45D39">
                              <w:rPr>
                                <w:rFonts w:ascii="Times New Roman" w:hAnsi="Times New Roman" w:cs="Times New Roman"/>
                                <w:i/>
                                <w:iCs/>
                                <w:sz w:val="18"/>
                                <w:szCs w:val="18"/>
                              </w:rPr>
                              <w:t xml:space="preserve">Chorover et al., 2007). </w:t>
                            </w:r>
                            <w:r w:rsidR="00F31EEB" w:rsidRPr="00E45D39">
                              <w:rPr>
                                <w:rFonts w:ascii="Times New Roman" w:eastAsia="Times New Roman" w:hAnsi="Times New Roman" w:cs="Times New Roman"/>
                                <w:i/>
                                <w:iCs/>
                                <w:sz w:val="18"/>
                                <w:szCs w:val="18"/>
                              </w:rPr>
                              <w:t xml:space="preserve">(b) The water cycle </w:t>
                            </w:r>
                            <w:r w:rsidR="00F31EEB" w:rsidRPr="00E45D39">
                              <w:rPr>
                                <w:rFonts w:ascii="Times New Roman" w:hAnsi="Times New Roman" w:cs="Times New Roman"/>
                                <w:i/>
                                <w:iCs/>
                                <w:color w:val="171717"/>
                                <w:sz w:val="18"/>
                                <w:szCs w:val="18"/>
                                <w:shd w:val="clear" w:color="auto" w:fill="FFFFFF"/>
                              </w:rPr>
                              <w:t xml:space="preserve">showing the cycle of evaporation, precipitation, vegetation and soil storage and fluxes and stream flow </w:t>
                            </w:r>
                            <w:r w:rsidR="00F31EEB" w:rsidRPr="00E45D39">
                              <w:rPr>
                                <w:rFonts w:ascii="Times New Roman" w:eastAsia="Times New Roman" w:hAnsi="Times New Roman" w:cs="Times New Roman"/>
                                <w:i/>
                                <w:iCs/>
                                <w:sz w:val="18"/>
                                <w:szCs w:val="18"/>
                              </w:rPr>
                              <w:t>(</w:t>
                            </w:r>
                            <w:r w:rsidR="00F31EEB" w:rsidRPr="00E45D39">
                              <w:rPr>
                                <w:rFonts w:ascii="Times New Roman" w:hAnsi="Times New Roman" w:cs="Times New Roman"/>
                                <w:i/>
                                <w:iCs/>
                                <w:color w:val="171717"/>
                                <w:sz w:val="18"/>
                                <w:szCs w:val="18"/>
                                <w:shd w:val="clear" w:color="auto" w:fill="FFFFFF"/>
                              </w:rPr>
                              <w:t xml:space="preserve">Brantley et al., 2017). </w:t>
                            </w:r>
                          </w:p>
                          <w:p w14:paraId="5249AD7D" w14:textId="536378CC" w:rsidR="00EB5366" w:rsidRPr="00CA4842" w:rsidRDefault="00EB5366" w:rsidP="00CA4842">
                            <w:pPr>
                              <w:spacing w:line="240" w:lineRule="auto"/>
                              <w:jc w:val="both"/>
                              <w:rPr>
                                <w:rFonts w:ascii="Times New Roman" w:eastAsia="Times New Roman" w:hAnsi="Times New Roman" w:cs="Times New Roman"/>
                                <w:i/>
                                <w:iCs/>
                                <w:sz w:val="24"/>
                                <w:szCs w:val="24"/>
                              </w:rPr>
                            </w:pPr>
                          </w:p>
                          <w:p w14:paraId="7A96479D" w14:textId="6F916C13" w:rsidR="00EB5366" w:rsidRDefault="00EB53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type w14:anchorId="70BDC99B" id="_x0000_t202" coordsize="21600,21600" o:spt="202" path="m,l,21600r21600,l21600,xe">
                <v:stroke joinstyle="miter"/>
                <v:path gradientshapeok="t" o:connecttype="rect"/>
              </v:shapetype>
              <v:shape id="Text Box 2" o:spid="_x0000_s1026" type="#_x0000_t202" style="position:absolute;left:0;text-align:left;margin-left:3.75pt;margin-top:125.5pt;width:462pt;height:233.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" stroked="f">
                <v:textbox>
                  <w:txbxContent>
                    <w:p w14:paraId="0FB50FC9" w14:textId="08E67C28" w:rsidR="00B417C1" w:rsidRDefault="00EB5366" w:rsidP="00EB5366">
                      <w:pPr>
                        <w:spacing w:line="360" w:lineRule="auto"/>
                        <w:jc w:val="both"/>
                        <w:rPr>
                          <w:rFonts w:ascii="Times New Roman" w:eastAsia="Times New Roman" w:hAnsi="Times New Roman" w:cs="Times New Roman"/>
                          <w:sz w:val="24"/>
                          <w:szCs w:val="24"/>
                        </w:rPr>
                      </w:pPr>
                      <w:bookmarkStart w:id="2" w:name="_Hlk132731260"/>
                      <w:bookmarkEnd w:id="2"/>
                      <w:r>
                        <w:rPr>
                          <w:noProof/>
                          <w:sz w:val="16"/>
                          <w:szCs w:val="16"/>
                        </w:rPr>
                        <w:drawing>
                          <wp:inline distT="0" distB="0" distL="0" distR="0" wp14:anchorId="4E14247E" wp14:editId="2937FE2D">
                            <wp:extent cx="2647950" cy="2201443"/>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2039" cy="2204843"/>
                                    </a:xfrm>
                                    <a:prstGeom prst="rect">
                                      <a:avLst/>
                                    </a:prstGeom>
                                  </pic:spPr>
                                </pic:pic>
                              </a:graphicData>
                            </a:graphic>
                          </wp:inline>
                        </w:drawing>
                      </w:r>
                      <w:r w:rsidRPr="00EB5366">
                        <w:rPr>
                          <w:rFonts w:ascii="Times New Roman" w:eastAsia="Times New Roman" w:hAnsi="Times New Roman" w:cs="Times New Roman"/>
                          <w:sz w:val="24"/>
                          <w:szCs w:val="24"/>
                        </w:rPr>
                        <w:t xml:space="preserve"> </w:t>
                      </w:r>
                      <w:r w:rsidR="00F31EEB">
                        <w:rPr>
                          <w:noProof/>
                        </w:rPr>
                        <w:drawing>
                          <wp:inline distT="0" distB="0" distL="0" distR="0" wp14:anchorId="0D35CCB2" wp14:editId="63FA8B0C">
                            <wp:extent cx="2552700" cy="2336973"/>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2615449" cy="2394419"/>
                                    </a:xfrm>
                                    <a:prstGeom prst="rect">
                                      <a:avLst/>
                                    </a:prstGeom>
                                  </pic:spPr>
                                </pic:pic>
                              </a:graphicData>
                            </a:graphic>
                          </wp:inline>
                        </w:drawing>
                      </w:r>
                    </w:p>
                    <w:p w14:paraId="348E5519" w14:textId="22301FF0" w:rsidR="00F31EEB" w:rsidRPr="00E45D39" w:rsidRDefault="00EB5366" w:rsidP="00F31EEB">
                      <w:pPr>
                        <w:spacing w:line="240" w:lineRule="auto"/>
                        <w:jc w:val="both"/>
                        <w:rPr>
                          <w:rFonts w:ascii="Times New Roman" w:eastAsia="Times New Roman" w:hAnsi="Times New Roman" w:cs="Times New Roman"/>
                          <w:i/>
                          <w:iCs/>
                          <w:sz w:val="18"/>
                          <w:szCs w:val="18"/>
                        </w:rPr>
                      </w:pPr>
                      <w:r w:rsidRPr="00E45D39">
                        <w:rPr>
                          <w:rFonts w:ascii="Times New Roman" w:eastAsia="Times New Roman" w:hAnsi="Times New Roman" w:cs="Times New Roman"/>
                          <w:b/>
                          <w:bCs/>
                          <w:i/>
                          <w:iCs/>
                          <w:sz w:val="18"/>
                          <w:szCs w:val="18"/>
                        </w:rPr>
                        <w:t>Figure</w:t>
                      </w:r>
                      <w:r w:rsidR="00B417C1" w:rsidRPr="00E45D39">
                        <w:rPr>
                          <w:rFonts w:ascii="Times New Roman" w:eastAsia="Times New Roman" w:hAnsi="Times New Roman" w:cs="Times New Roman"/>
                          <w:b/>
                          <w:bCs/>
                          <w:i/>
                          <w:iCs/>
                          <w:sz w:val="18"/>
                          <w:szCs w:val="18"/>
                        </w:rPr>
                        <w:t xml:space="preserve"> 1</w:t>
                      </w:r>
                      <w:r w:rsidRPr="00E45D39">
                        <w:rPr>
                          <w:rFonts w:ascii="Times New Roman" w:eastAsia="Times New Roman" w:hAnsi="Times New Roman" w:cs="Times New Roman"/>
                          <w:b/>
                          <w:bCs/>
                          <w:i/>
                          <w:iCs/>
                          <w:sz w:val="18"/>
                          <w:szCs w:val="18"/>
                        </w:rPr>
                        <w:t>:</w:t>
                      </w:r>
                      <w:r w:rsidRPr="00E45D39">
                        <w:rPr>
                          <w:rFonts w:ascii="Times New Roman" w:eastAsia="Times New Roman" w:hAnsi="Times New Roman" w:cs="Times New Roman"/>
                          <w:i/>
                          <w:iCs/>
                          <w:sz w:val="18"/>
                          <w:szCs w:val="18"/>
                        </w:rPr>
                        <w:t xml:space="preserve"> </w:t>
                      </w:r>
                      <w:r w:rsidR="00F31EEB" w:rsidRPr="00E45D39">
                        <w:rPr>
                          <w:rFonts w:ascii="Times New Roman" w:eastAsia="Times New Roman" w:hAnsi="Times New Roman" w:cs="Times New Roman"/>
                          <w:i/>
                          <w:iCs/>
                          <w:sz w:val="18"/>
                          <w:szCs w:val="18"/>
                        </w:rPr>
                        <w:t xml:space="preserve">(a) </w:t>
                      </w:r>
                      <w:r w:rsidR="00837B7E" w:rsidRPr="00E45D39">
                        <w:rPr>
                          <w:rFonts w:ascii="Times New Roman" w:eastAsia="Times New Roman" w:hAnsi="Times New Roman" w:cs="Times New Roman"/>
                          <w:i/>
                          <w:iCs/>
                          <w:sz w:val="18"/>
                          <w:szCs w:val="18"/>
                        </w:rPr>
                        <w:t xml:space="preserve">the </w:t>
                      </w:r>
                      <w:r w:rsidR="00F37184" w:rsidRPr="00E45D39">
                        <w:rPr>
                          <w:rFonts w:ascii="Times New Roman" w:eastAsia="Times New Roman" w:hAnsi="Times New Roman" w:cs="Times New Roman"/>
                          <w:i/>
                          <w:iCs/>
                          <w:sz w:val="18"/>
                          <w:szCs w:val="18"/>
                        </w:rPr>
                        <w:t>C</w:t>
                      </w:r>
                      <w:r w:rsidR="00837B7E" w:rsidRPr="00E45D39">
                        <w:rPr>
                          <w:rFonts w:ascii="Times New Roman" w:eastAsia="Times New Roman" w:hAnsi="Times New Roman" w:cs="Times New Roman"/>
                          <w:i/>
                          <w:iCs/>
                          <w:sz w:val="18"/>
                          <w:szCs w:val="18"/>
                        </w:rPr>
                        <w:t xml:space="preserve">ritical </w:t>
                      </w:r>
                      <w:r w:rsidR="00F37184" w:rsidRPr="00E45D39">
                        <w:rPr>
                          <w:rFonts w:ascii="Times New Roman" w:eastAsia="Times New Roman" w:hAnsi="Times New Roman" w:cs="Times New Roman"/>
                          <w:i/>
                          <w:iCs/>
                          <w:sz w:val="18"/>
                          <w:szCs w:val="18"/>
                        </w:rPr>
                        <w:t>Z</w:t>
                      </w:r>
                      <w:r w:rsidR="00837B7E" w:rsidRPr="00E45D39">
                        <w:rPr>
                          <w:rFonts w:ascii="Times New Roman" w:eastAsia="Times New Roman" w:hAnsi="Times New Roman" w:cs="Times New Roman"/>
                          <w:i/>
                          <w:iCs/>
                          <w:sz w:val="18"/>
                          <w:szCs w:val="18"/>
                        </w:rPr>
                        <w:t xml:space="preserve">one as an integrative system where geosphere, hydrosphere, biosphere, and atmosphere interact </w:t>
                      </w:r>
                      <w:r w:rsidRPr="00E45D39">
                        <w:rPr>
                          <w:rFonts w:ascii="Times New Roman" w:hAnsi="Times New Roman" w:cs="Times New Roman"/>
                          <w:i/>
                          <w:iCs/>
                          <w:sz w:val="18"/>
                          <w:szCs w:val="18"/>
                        </w:rPr>
                        <w:t>(</w:t>
                      </w:r>
                      <w:r w:rsidR="00F37184" w:rsidRPr="00E45D39">
                        <w:rPr>
                          <w:rFonts w:ascii="Times New Roman" w:hAnsi="Times New Roman" w:cs="Times New Roman"/>
                          <w:i/>
                          <w:iCs/>
                          <w:sz w:val="18"/>
                          <w:szCs w:val="18"/>
                        </w:rPr>
                        <w:t xml:space="preserve">modified from </w:t>
                      </w:r>
                      <w:r w:rsidRPr="00E45D39">
                        <w:rPr>
                          <w:rFonts w:ascii="Times New Roman" w:hAnsi="Times New Roman" w:cs="Times New Roman"/>
                          <w:i/>
                          <w:iCs/>
                          <w:sz w:val="18"/>
                          <w:szCs w:val="18"/>
                        </w:rPr>
                        <w:t xml:space="preserve">Chorover et al., 2007). </w:t>
                      </w:r>
                      <w:r w:rsidR="00F31EEB" w:rsidRPr="00E45D39">
                        <w:rPr>
                          <w:rFonts w:ascii="Times New Roman" w:eastAsia="Times New Roman" w:hAnsi="Times New Roman" w:cs="Times New Roman"/>
                          <w:i/>
                          <w:iCs/>
                          <w:sz w:val="18"/>
                          <w:szCs w:val="18"/>
                        </w:rPr>
                        <w:t xml:space="preserve">(b) The water cycle </w:t>
                      </w:r>
                      <w:r w:rsidR="00F31EEB" w:rsidRPr="00E45D39">
                        <w:rPr>
                          <w:rFonts w:ascii="Times New Roman" w:hAnsi="Times New Roman" w:cs="Times New Roman"/>
                          <w:i/>
                          <w:iCs/>
                          <w:color w:val="171717"/>
                          <w:sz w:val="18"/>
                          <w:szCs w:val="18"/>
                          <w:shd w:val="clear" w:color="auto" w:fill="FFFFFF"/>
                        </w:rPr>
                        <w:t xml:space="preserve">showing the cycle of evaporation, precipitation, vegetation and soil storage and fluxes and stream flow </w:t>
                      </w:r>
                      <w:r w:rsidR="00F31EEB" w:rsidRPr="00E45D39">
                        <w:rPr>
                          <w:rFonts w:ascii="Times New Roman" w:eastAsia="Times New Roman" w:hAnsi="Times New Roman" w:cs="Times New Roman"/>
                          <w:i/>
                          <w:iCs/>
                          <w:sz w:val="18"/>
                          <w:szCs w:val="18"/>
                        </w:rPr>
                        <w:t>(</w:t>
                      </w:r>
                      <w:r w:rsidR="00F31EEB" w:rsidRPr="00E45D39">
                        <w:rPr>
                          <w:rFonts w:ascii="Times New Roman" w:hAnsi="Times New Roman" w:cs="Times New Roman"/>
                          <w:i/>
                          <w:iCs/>
                          <w:color w:val="171717"/>
                          <w:sz w:val="18"/>
                          <w:szCs w:val="18"/>
                          <w:shd w:val="clear" w:color="auto" w:fill="FFFFFF"/>
                        </w:rPr>
                        <w:t xml:space="preserve">Brantley et al., 2017). </w:t>
                      </w:r>
                    </w:p>
                    <w:p w14:paraId="5249AD7D" w14:textId="536378CC" w:rsidR="00EB5366" w:rsidRPr="00CA4842" w:rsidRDefault="00EB5366" w:rsidP="00CA4842">
                      <w:pPr>
                        <w:spacing w:line="240" w:lineRule="auto"/>
                        <w:jc w:val="both"/>
                        <w:rPr>
                          <w:rFonts w:ascii="Times New Roman" w:eastAsia="Times New Roman" w:hAnsi="Times New Roman" w:cs="Times New Roman"/>
                          <w:i/>
                          <w:iCs/>
                          <w:sz w:val="24"/>
                          <w:szCs w:val="24"/>
                        </w:rPr>
                      </w:pPr>
                    </w:p>
                    <w:p w14:paraId="7A96479D" w14:textId="6F916C13" w:rsidR="00EB5366" w:rsidRDefault="00EB5366"/>
                  </w:txbxContent>
                </v:textbox>
                <w10:wrap type="square"/>
              </v:shape>
            </w:pict>
          </mc:Fallback>
        </mc:AlternateContent>
      </w:r>
      <w:r w:rsidR="00F31EEB">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CC64DD7" wp14:editId="53F47663">
                <wp:simplePos x="0" y="0"/>
                <wp:positionH relativeFrom="column">
                  <wp:posOffset>2886075</wp:posOffset>
                </wp:positionH>
                <wp:positionV relativeFrom="paragraph">
                  <wp:posOffset>1722120</wp:posOffset>
                </wp:positionV>
                <wp:extent cx="342900" cy="3429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2900" cy="342900"/>
                        </a:xfrm>
                        <a:prstGeom prst="rect">
                          <a:avLst/>
                        </a:prstGeom>
                        <a:solidFill>
                          <a:schemeClr val="lt1"/>
                        </a:solidFill>
                        <a:ln w="6350">
                          <a:noFill/>
                        </a:ln>
                      </wps:spPr>
                      <wps:txbx>
                        <w:txbxContent>
                          <w:p w14:paraId="79A4254D" w14:textId="4987AB7C" w:rsidR="00F31EEB" w:rsidRDefault="00F31EEB">
                            <w:bookmarkStart w:id="2" w:name="_Hlk133471952"/>
                            <w:bookmarkEnd w:id="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7CC64DD7" id="Text Box 11" o:spid="_x0000_s1027" type="#_x0000_t202" style="position:absolute;left:0;text-align:left;margin-left:227.25pt;margin-top:135.6pt;width:27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" fillcolor="white [3201]" stroked="f" strokeweight=".5pt">
                <v:textbox>
                  <w:txbxContent>
                    <w:p w14:paraId="79A4254D" w14:textId="4987AB7C" w:rsidR="00F31EEB" w:rsidRDefault="00F31EEB">
                      <w:bookmarkStart w:id="4" w:name="_Hlk133471952"/>
                      <w:bookmarkEnd w:id="4"/>
                      <w:r>
                        <w:t>b)</w:t>
                      </w:r>
                    </w:p>
                  </w:txbxContent>
                </v:textbox>
              </v:shape>
            </w:pict>
          </mc:Fallback>
        </mc:AlternateContent>
      </w:r>
      <w:r w:rsidR="00F31EEB">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F35960" wp14:editId="1F3409C6">
                <wp:simplePos x="0" y="0"/>
                <wp:positionH relativeFrom="column">
                  <wp:posOffset>295275</wp:posOffset>
                </wp:positionH>
                <wp:positionV relativeFrom="paragraph">
                  <wp:posOffset>1703070</wp:posOffset>
                </wp:positionV>
                <wp:extent cx="323850" cy="3429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3850" cy="342900"/>
                        </a:xfrm>
                        <a:prstGeom prst="rect">
                          <a:avLst/>
                        </a:prstGeom>
                        <a:solidFill>
                          <a:schemeClr val="lt1"/>
                        </a:solidFill>
                        <a:ln w="6350">
                          <a:noFill/>
                        </a:ln>
                      </wps:spPr>
                      <wps:txbx>
                        <w:txbxContent>
                          <w:p w14:paraId="6AA131F8" w14:textId="2FFE9721" w:rsidR="00F31EEB" w:rsidRDefault="00F31EEB" w:rsidP="00F31EE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16F35960" id="Text Box 13" o:spid="_x0000_s1028" type="#_x0000_t202" style="position:absolute;left:0;text-align:left;margin-left:23.25pt;margin-top:134.1pt;width:25.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" fillcolor="white [3201]" stroked="f" strokeweight=".5pt">
                <v:textbox>
                  <w:txbxContent>
                    <w:p w14:paraId="6AA131F8" w14:textId="2FFE9721" w:rsidR="00F31EEB" w:rsidRDefault="00F31EEB" w:rsidP="00F31EEB">
                      <w:r>
                        <w:t>a)</w:t>
                      </w:r>
                    </w:p>
                  </w:txbxContent>
                </v:textbox>
              </v:shape>
            </w:pict>
          </mc:Fallback>
        </mc:AlternateContent>
      </w:r>
      <w:r w:rsidR="00BB6E1D">
        <w:rPr>
          <w:rFonts w:ascii="Times New Roman" w:eastAsia="Times New Roman" w:hAnsi="Times New Roman" w:cs="Times New Roman"/>
          <w:sz w:val="24"/>
          <w:szCs w:val="24"/>
        </w:rPr>
        <w:t xml:space="preserve">The </w:t>
      </w:r>
      <w:r w:rsidR="0028042F">
        <w:rPr>
          <w:rFonts w:ascii="Times New Roman" w:eastAsia="Times New Roman" w:hAnsi="Times New Roman" w:cs="Times New Roman"/>
          <w:sz w:val="24"/>
          <w:szCs w:val="24"/>
        </w:rPr>
        <w:t xml:space="preserve">Critical Zone (CZ) </w:t>
      </w:r>
      <w:r w:rsidR="00BB6E1D">
        <w:rPr>
          <w:rFonts w:ascii="Times New Roman" w:eastAsia="Times New Roman" w:hAnsi="Times New Roman" w:cs="Times New Roman"/>
          <w:sz w:val="24"/>
          <w:szCs w:val="24"/>
        </w:rPr>
        <w:t>is defined as the are</w:t>
      </w:r>
      <w:r w:rsidR="0028042F">
        <w:rPr>
          <w:rFonts w:ascii="Times New Roman" w:eastAsia="Times New Roman" w:hAnsi="Times New Roman" w:cs="Times New Roman"/>
          <w:sz w:val="24"/>
          <w:szCs w:val="24"/>
        </w:rPr>
        <w:t>a</w:t>
      </w:r>
      <w:r w:rsidR="00BB6E1D">
        <w:rPr>
          <w:rFonts w:ascii="Times New Roman" w:eastAsia="Times New Roman" w:hAnsi="Times New Roman" w:cs="Times New Roman"/>
          <w:sz w:val="24"/>
          <w:szCs w:val="24"/>
        </w:rPr>
        <w:t xml:space="preserve"> on the </w:t>
      </w:r>
      <w:r w:rsidR="0028042F">
        <w:rPr>
          <w:rFonts w:ascii="Times New Roman" w:eastAsia="Times New Roman" w:hAnsi="Times New Roman" w:cs="Times New Roman"/>
          <w:sz w:val="24"/>
          <w:szCs w:val="24"/>
        </w:rPr>
        <w:t>E</w:t>
      </w:r>
      <w:r w:rsidR="00BB6E1D">
        <w:rPr>
          <w:rFonts w:ascii="Times New Roman" w:eastAsia="Times New Roman" w:hAnsi="Times New Roman" w:cs="Times New Roman"/>
          <w:sz w:val="24"/>
          <w:szCs w:val="24"/>
        </w:rPr>
        <w:t xml:space="preserve">arth </w:t>
      </w:r>
      <w:r w:rsidR="0028042F">
        <w:rPr>
          <w:rFonts w:ascii="Times New Roman" w:eastAsia="Times New Roman" w:hAnsi="Times New Roman" w:cs="Times New Roman"/>
          <w:sz w:val="24"/>
          <w:szCs w:val="24"/>
        </w:rPr>
        <w:t xml:space="preserve">that spans </w:t>
      </w:r>
      <w:r w:rsidR="00BB6E1D">
        <w:rPr>
          <w:rFonts w:ascii="Times New Roman" w:eastAsia="Times New Roman" w:hAnsi="Times New Roman" w:cs="Times New Roman"/>
          <w:sz w:val="24"/>
          <w:szCs w:val="24"/>
        </w:rPr>
        <w:t>from the bottom of groundwater limits up to the tops of trees (Brantley et al., 2017). This</w:t>
      </w:r>
      <w:r w:rsidR="0028042F">
        <w:rPr>
          <w:rFonts w:ascii="Times New Roman" w:eastAsia="Times New Roman" w:hAnsi="Times New Roman" w:cs="Times New Roman"/>
          <w:sz w:val="24"/>
          <w:szCs w:val="24"/>
        </w:rPr>
        <w:t xml:space="preserve"> </w:t>
      </w:r>
      <w:r w:rsidR="00BB6E1D">
        <w:rPr>
          <w:rFonts w:ascii="Times New Roman" w:eastAsia="Times New Roman" w:hAnsi="Times New Roman" w:cs="Times New Roman"/>
          <w:sz w:val="24"/>
          <w:szCs w:val="24"/>
        </w:rPr>
        <w:t xml:space="preserve">is where the hydrosphere, </w:t>
      </w:r>
      <w:r w:rsidR="00CB0D2E">
        <w:rPr>
          <w:rFonts w:ascii="Times New Roman" w:eastAsia="Times New Roman" w:hAnsi="Times New Roman" w:cs="Times New Roman"/>
          <w:sz w:val="24"/>
          <w:szCs w:val="24"/>
        </w:rPr>
        <w:t>biosphere</w:t>
      </w:r>
      <w:r w:rsidR="00BB6E1D">
        <w:rPr>
          <w:rFonts w:ascii="Times New Roman" w:eastAsia="Times New Roman" w:hAnsi="Times New Roman" w:cs="Times New Roman"/>
          <w:sz w:val="24"/>
          <w:szCs w:val="24"/>
        </w:rPr>
        <w:t xml:space="preserve"> and atmosphere interact</w:t>
      </w:r>
      <w:r w:rsidR="0028042F" w:rsidRPr="0028042F">
        <w:rPr>
          <w:rFonts w:ascii="Times New Roman" w:eastAsia="Times New Roman" w:hAnsi="Times New Roman" w:cs="Times New Roman"/>
          <w:sz w:val="24"/>
          <w:szCs w:val="24"/>
        </w:rPr>
        <w:t xml:space="preserve"> </w:t>
      </w:r>
      <w:r w:rsidR="0028042F">
        <w:rPr>
          <w:rFonts w:ascii="Times New Roman" w:eastAsia="Times New Roman" w:hAnsi="Times New Roman" w:cs="Times New Roman"/>
          <w:sz w:val="24"/>
          <w:szCs w:val="24"/>
        </w:rPr>
        <w:t xml:space="preserve">to sustain life through many important ecosystem </w:t>
      </w:r>
      <w:r w:rsidR="0028042F" w:rsidRPr="00EB12BA">
        <w:rPr>
          <w:rFonts w:ascii="Times New Roman" w:eastAsia="Times New Roman" w:hAnsi="Times New Roman" w:cs="Times New Roman"/>
          <w:sz w:val="24"/>
          <w:szCs w:val="24"/>
        </w:rPr>
        <w:t>services</w:t>
      </w:r>
      <w:r w:rsidR="009C1F2A" w:rsidRPr="00EB12BA">
        <w:rPr>
          <w:rFonts w:ascii="Times New Roman" w:eastAsia="Times New Roman" w:hAnsi="Times New Roman" w:cs="Times New Roman"/>
          <w:sz w:val="24"/>
          <w:szCs w:val="24"/>
        </w:rPr>
        <w:t xml:space="preserve"> (</w:t>
      </w:r>
      <w:r w:rsidR="00AC2678">
        <w:rPr>
          <w:rFonts w:ascii="Times New Roman" w:eastAsia="Times New Roman" w:hAnsi="Times New Roman" w:cs="Times New Roman"/>
          <w:sz w:val="24"/>
          <w:szCs w:val="24"/>
        </w:rPr>
        <w:t xml:space="preserve">Fig 1a, </w:t>
      </w:r>
      <w:r w:rsidR="00EB12BA" w:rsidRPr="00612559">
        <w:rPr>
          <w:rFonts w:ascii="Times New Roman" w:hAnsi="Times New Roman" w:cs="Times New Roman"/>
          <w:sz w:val="24"/>
          <w:szCs w:val="24"/>
        </w:rPr>
        <w:t>Abbott et al., 2023</w:t>
      </w:r>
      <w:r w:rsidR="009C1F2A" w:rsidRPr="00EB12BA">
        <w:rPr>
          <w:rFonts w:ascii="Times New Roman" w:eastAsia="Times New Roman" w:hAnsi="Times New Roman" w:cs="Times New Roman"/>
          <w:sz w:val="24"/>
          <w:szCs w:val="24"/>
        </w:rPr>
        <w:t>)</w:t>
      </w:r>
      <w:r w:rsidR="0028042F" w:rsidRPr="00EB12BA">
        <w:rPr>
          <w:rFonts w:ascii="Times New Roman" w:eastAsia="Times New Roman" w:hAnsi="Times New Roman" w:cs="Times New Roman"/>
          <w:sz w:val="24"/>
          <w:szCs w:val="24"/>
        </w:rPr>
        <w:t>.</w:t>
      </w:r>
      <w:r w:rsidR="0028042F">
        <w:rPr>
          <w:rFonts w:ascii="Times New Roman" w:eastAsia="Times New Roman" w:hAnsi="Times New Roman" w:cs="Times New Roman"/>
          <w:sz w:val="24"/>
          <w:szCs w:val="24"/>
        </w:rPr>
        <w:t xml:space="preserve"> Water movement through the CZ is an integral part of </w:t>
      </w:r>
      <w:r w:rsidR="00AC2678">
        <w:rPr>
          <w:rFonts w:ascii="Times New Roman" w:eastAsia="Times New Roman" w:hAnsi="Times New Roman" w:cs="Times New Roman"/>
          <w:sz w:val="24"/>
          <w:szCs w:val="24"/>
        </w:rPr>
        <w:t xml:space="preserve">this </w:t>
      </w:r>
      <w:r w:rsidR="0028042F">
        <w:rPr>
          <w:rFonts w:ascii="Times New Roman" w:eastAsia="Times New Roman" w:hAnsi="Times New Roman" w:cs="Times New Roman"/>
          <w:sz w:val="24"/>
          <w:szCs w:val="24"/>
        </w:rPr>
        <w:t xml:space="preserve">CZ functioning and a multitude of complex and coupled processes </w:t>
      </w:r>
      <w:r w:rsidR="00350BF2">
        <w:rPr>
          <w:rFonts w:ascii="Times New Roman" w:eastAsia="Times New Roman" w:hAnsi="Times New Roman" w:cs="Times New Roman"/>
          <w:sz w:val="24"/>
          <w:szCs w:val="24"/>
        </w:rPr>
        <w:t>govern water amount and quality</w:t>
      </w:r>
      <w:r w:rsidR="00EB5DD2">
        <w:rPr>
          <w:rFonts w:ascii="Times New Roman" w:eastAsia="Times New Roman" w:hAnsi="Times New Roman" w:cs="Times New Roman"/>
          <w:sz w:val="24"/>
          <w:szCs w:val="24"/>
        </w:rPr>
        <w:t xml:space="preserve">: </w:t>
      </w:r>
      <w:r w:rsidR="00D12FF5">
        <w:rPr>
          <w:rFonts w:ascii="Times New Roman" w:eastAsia="Times New Roman" w:hAnsi="Times New Roman" w:cs="Times New Roman"/>
          <w:sz w:val="24"/>
          <w:szCs w:val="24"/>
        </w:rPr>
        <w:t>water</w:t>
      </w:r>
      <w:r w:rsidR="00EB68AE">
        <w:rPr>
          <w:rFonts w:ascii="Times New Roman" w:eastAsia="Times New Roman" w:hAnsi="Times New Roman" w:cs="Times New Roman"/>
          <w:sz w:val="24"/>
          <w:szCs w:val="24"/>
        </w:rPr>
        <w:t xml:space="preserve"> </w:t>
      </w:r>
      <w:r w:rsidR="00972ADE">
        <w:rPr>
          <w:rFonts w:ascii="Times New Roman" w:eastAsia="Times New Roman" w:hAnsi="Times New Roman" w:cs="Times New Roman"/>
          <w:sz w:val="24"/>
          <w:szCs w:val="24"/>
        </w:rPr>
        <w:t xml:space="preserve">enters the system in </w:t>
      </w:r>
      <w:r w:rsidR="00151D11">
        <w:rPr>
          <w:rFonts w:ascii="Times New Roman" w:eastAsia="Times New Roman" w:hAnsi="Times New Roman" w:cs="Times New Roman"/>
          <w:sz w:val="24"/>
          <w:szCs w:val="24"/>
        </w:rPr>
        <w:t>the</w:t>
      </w:r>
      <w:r w:rsidR="00972ADE">
        <w:rPr>
          <w:rFonts w:ascii="Times New Roman" w:eastAsia="Times New Roman" w:hAnsi="Times New Roman" w:cs="Times New Roman"/>
          <w:sz w:val="24"/>
          <w:szCs w:val="24"/>
        </w:rPr>
        <w:t xml:space="preserve"> form of precipitation</w:t>
      </w:r>
      <w:r w:rsidR="00D12FF5">
        <w:rPr>
          <w:rFonts w:ascii="Times New Roman" w:eastAsia="Times New Roman" w:hAnsi="Times New Roman" w:cs="Times New Roman"/>
          <w:sz w:val="24"/>
          <w:szCs w:val="24"/>
        </w:rPr>
        <w:t xml:space="preserve">, that is </w:t>
      </w:r>
      <w:r w:rsidR="00361CC9">
        <w:rPr>
          <w:rFonts w:ascii="Times New Roman" w:eastAsia="Times New Roman" w:hAnsi="Times New Roman" w:cs="Times New Roman"/>
          <w:sz w:val="24"/>
          <w:szCs w:val="24"/>
        </w:rPr>
        <w:t xml:space="preserve">either evaporated, transpired by plants, stored in soil pores, percolated </w:t>
      </w:r>
      <w:r w:rsidR="00156881">
        <w:rPr>
          <w:rFonts w:ascii="Times New Roman" w:eastAsia="Times New Roman" w:hAnsi="Times New Roman" w:cs="Times New Roman"/>
          <w:sz w:val="24"/>
          <w:szCs w:val="24"/>
        </w:rPr>
        <w:t>through</w:t>
      </w:r>
      <w:r w:rsidR="00361CC9">
        <w:rPr>
          <w:rFonts w:ascii="Times New Roman" w:eastAsia="Times New Roman" w:hAnsi="Times New Roman" w:cs="Times New Roman"/>
          <w:sz w:val="24"/>
          <w:szCs w:val="24"/>
        </w:rPr>
        <w:t xml:space="preserve"> soil and regolith to fill groundwater stores, </w:t>
      </w:r>
      <w:r w:rsidR="009C1F2A">
        <w:rPr>
          <w:rFonts w:ascii="Times New Roman" w:eastAsia="Times New Roman" w:hAnsi="Times New Roman" w:cs="Times New Roman"/>
          <w:sz w:val="24"/>
          <w:szCs w:val="24"/>
        </w:rPr>
        <w:t>and/</w:t>
      </w:r>
      <w:r w:rsidR="00361CC9">
        <w:rPr>
          <w:rFonts w:ascii="Times New Roman" w:eastAsia="Times New Roman" w:hAnsi="Times New Roman" w:cs="Times New Roman"/>
          <w:sz w:val="24"/>
          <w:szCs w:val="24"/>
        </w:rPr>
        <w:t>or fe</w:t>
      </w:r>
      <w:r w:rsidR="00D12FF5">
        <w:rPr>
          <w:rFonts w:ascii="Times New Roman" w:eastAsia="Times New Roman" w:hAnsi="Times New Roman" w:cs="Times New Roman"/>
          <w:sz w:val="24"/>
          <w:szCs w:val="24"/>
        </w:rPr>
        <w:t xml:space="preserve">d to </w:t>
      </w:r>
      <w:r w:rsidR="00361CC9">
        <w:rPr>
          <w:rFonts w:ascii="Times New Roman" w:eastAsia="Times New Roman" w:hAnsi="Times New Roman" w:cs="Times New Roman"/>
          <w:sz w:val="24"/>
          <w:szCs w:val="24"/>
        </w:rPr>
        <w:t>streams</w:t>
      </w:r>
      <w:r w:rsidR="00D12FF5">
        <w:rPr>
          <w:rFonts w:ascii="Times New Roman" w:eastAsia="Times New Roman" w:hAnsi="Times New Roman" w:cs="Times New Roman"/>
          <w:sz w:val="24"/>
          <w:szCs w:val="24"/>
        </w:rPr>
        <w:t xml:space="preserve"> (</w:t>
      </w:r>
      <w:r w:rsidR="00AC2678">
        <w:rPr>
          <w:rFonts w:ascii="Times New Roman" w:eastAsia="Times New Roman" w:hAnsi="Times New Roman" w:cs="Times New Roman"/>
          <w:sz w:val="24"/>
          <w:szCs w:val="24"/>
        </w:rPr>
        <w:t xml:space="preserve">Fig 1b, </w:t>
      </w:r>
      <w:r w:rsidR="00151D11" w:rsidRPr="00CA4842">
        <w:rPr>
          <w:rFonts w:ascii="Times New Roman" w:eastAsia="Times New Roman" w:hAnsi="Times New Roman" w:cs="Times New Roman"/>
          <w:sz w:val="24"/>
          <w:szCs w:val="24"/>
        </w:rPr>
        <w:t>Chorover et al, 2007</w:t>
      </w:r>
      <w:r w:rsidR="00D12FF5" w:rsidRPr="00CA4842">
        <w:rPr>
          <w:rFonts w:ascii="Times New Roman" w:eastAsia="Times New Roman" w:hAnsi="Times New Roman" w:cs="Times New Roman"/>
          <w:sz w:val="24"/>
          <w:szCs w:val="24"/>
        </w:rPr>
        <w:t>)</w:t>
      </w:r>
      <w:r w:rsidR="00361CC9" w:rsidRPr="00CA4842">
        <w:rPr>
          <w:rFonts w:ascii="Times New Roman" w:eastAsia="Times New Roman" w:hAnsi="Times New Roman" w:cs="Times New Roman"/>
          <w:sz w:val="24"/>
          <w:szCs w:val="24"/>
        </w:rPr>
        <w:t>.</w:t>
      </w:r>
      <w:r w:rsidR="00AE7C15">
        <w:rPr>
          <w:rFonts w:ascii="Times New Roman" w:eastAsia="Times New Roman" w:hAnsi="Times New Roman" w:cs="Times New Roman"/>
          <w:sz w:val="24"/>
          <w:szCs w:val="24"/>
        </w:rPr>
        <w:t xml:space="preserve"> </w:t>
      </w:r>
      <w:r w:rsidR="008C46E8">
        <w:rPr>
          <w:rFonts w:ascii="Times New Roman" w:eastAsia="Times New Roman" w:hAnsi="Times New Roman" w:cs="Times New Roman"/>
          <w:sz w:val="24"/>
          <w:szCs w:val="24"/>
        </w:rPr>
        <w:t xml:space="preserve">Through this system, the CZ governs </w:t>
      </w:r>
      <w:r w:rsidR="008F2034">
        <w:rPr>
          <w:rFonts w:ascii="Times New Roman" w:eastAsia="Times New Roman" w:hAnsi="Times New Roman" w:cs="Times New Roman"/>
          <w:sz w:val="24"/>
          <w:szCs w:val="24"/>
        </w:rPr>
        <w:t>several</w:t>
      </w:r>
      <w:r w:rsidR="008C46E8">
        <w:rPr>
          <w:rFonts w:ascii="Times New Roman" w:eastAsia="Times New Roman" w:hAnsi="Times New Roman" w:cs="Times New Roman"/>
          <w:sz w:val="24"/>
          <w:szCs w:val="24"/>
        </w:rPr>
        <w:t xml:space="preserve"> interconnected ecosystem services, such as </w:t>
      </w:r>
      <w:r w:rsidR="0041505B">
        <w:rPr>
          <w:rFonts w:ascii="Times New Roman" w:eastAsia="Times New Roman" w:hAnsi="Times New Roman" w:cs="Times New Roman"/>
          <w:sz w:val="24"/>
          <w:szCs w:val="24"/>
        </w:rPr>
        <w:t xml:space="preserve">water quality, water quantity, but also vegetation health and ecosystem </w:t>
      </w:r>
      <w:commentRangeStart w:id="3"/>
      <w:r w:rsidR="0041505B">
        <w:rPr>
          <w:rFonts w:ascii="Times New Roman" w:eastAsia="Times New Roman" w:hAnsi="Times New Roman" w:cs="Times New Roman"/>
          <w:sz w:val="24"/>
          <w:szCs w:val="24"/>
        </w:rPr>
        <w:t xml:space="preserve">nutrition. </w:t>
      </w:r>
      <w:commentRangeEnd w:id="3"/>
      <w:r w:rsidR="00AC2678">
        <w:rPr>
          <w:rStyle w:val="CommentReference"/>
        </w:rPr>
        <w:commentReference w:id="3"/>
      </w:r>
    </w:p>
    <w:p w14:paraId="18DC136E" w14:textId="77777777" w:rsidR="00A65347" w:rsidRPr="009A0737" w:rsidRDefault="00A65347" w:rsidP="009A0737">
      <w:pPr>
        <w:spacing w:line="360" w:lineRule="auto"/>
        <w:jc w:val="both"/>
        <w:rPr>
          <w:rFonts w:ascii="Times New Roman" w:eastAsia="Times New Roman" w:hAnsi="Times New Roman" w:cs="Times New Roman"/>
          <w:sz w:val="24"/>
          <w:szCs w:val="24"/>
          <w:highlight w:val="yellow"/>
        </w:rPr>
      </w:pPr>
    </w:p>
    <w:p w14:paraId="6597C7EA" w14:textId="3426B7FD" w:rsidR="00156881" w:rsidRPr="00156881" w:rsidRDefault="00DE605D" w:rsidP="00261269">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Disturbances</w:t>
      </w:r>
      <w:r w:rsidR="00252C5E">
        <w:rPr>
          <w:rFonts w:ascii="Times New Roman" w:eastAsia="Times New Roman" w:hAnsi="Times New Roman" w:cs="Times New Roman"/>
          <w:sz w:val="24"/>
          <w:szCs w:val="24"/>
        </w:rPr>
        <w:t xml:space="preserve"> are environmental stresses that can shift overall conditions and functioning of the CZ and they</w:t>
      </w:r>
      <w:r w:rsidR="0028042F">
        <w:rPr>
          <w:rFonts w:ascii="Times New Roman" w:eastAsia="Times New Roman" w:hAnsi="Times New Roman" w:cs="Times New Roman"/>
          <w:sz w:val="24"/>
          <w:szCs w:val="24"/>
        </w:rPr>
        <w:t xml:space="preserve"> can fundamentally disrupt the </w:t>
      </w:r>
      <w:r w:rsidR="00254EF4">
        <w:rPr>
          <w:rFonts w:ascii="Times New Roman" w:eastAsia="Times New Roman" w:hAnsi="Times New Roman" w:cs="Times New Roman"/>
          <w:sz w:val="24"/>
          <w:szCs w:val="24"/>
        </w:rPr>
        <w:t xml:space="preserve">balance </w:t>
      </w:r>
      <w:r w:rsidR="0028042F">
        <w:rPr>
          <w:rFonts w:ascii="Times New Roman" w:eastAsia="Times New Roman" w:hAnsi="Times New Roman" w:cs="Times New Roman"/>
          <w:sz w:val="24"/>
          <w:szCs w:val="24"/>
        </w:rPr>
        <w:t>of this system</w:t>
      </w:r>
      <w:r w:rsidR="002A7CEA">
        <w:rPr>
          <w:rFonts w:ascii="Times New Roman" w:eastAsia="Times New Roman" w:hAnsi="Times New Roman" w:cs="Times New Roman"/>
          <w:sz w:val="24"/>
          <w:szCs w:val="24"/>
        </w:rPr>
        <w:t xml:space="preserve"> and its capacity to sustain these ecosystem service</w:t>
      </w:r>
      <w:r w:rsidR="00F37184">
        <w:rPr>
          <w:rFonts w:ascii="Times New Roman" w:eastAsia="Times New Roman" w:hAnsi="Times New Roman" w:cs="Times New Roman"/>
          <w:sz w:val="24"/>
          <w:szCs w:val="24"/>
        </w:rPr>
        <w:t xml:space="preserve"> (</w:t>
      </w:r>
      <w:r w:rsidR="00AE7C15" w:rsidRPr="00156881">
        <w:rPr>
          <w:rFonts w:ascii="Times New Roman" w:hAnsi="Times New Roman" w:cs="Times New Roman"/>
          <w:sz w:val="24"/>
          <w:szCs w:val="24"/>
        </w:rPr>
        <w:t xml:space="preserve">Abbott et al., 2023). </w:t>
      </w:r>
      <w:r w:rsidR="00252C5E">
        <w:rPr>
          <w:rFonts w:ascii="Times New Roman" w:eastAsia="Times New Roman" w:hAnsi="Times New Roman" w:cs="Times New Roman"/>
          <w:sz w:val="24"/>
          <w:szCs w:val="24"/>
        </w:rPr>
        <w:t>Climate</w:t>
      </w:r>
      <w:r w:rsidR="00447BA1">
        <w:rPr>
          <w:rFonts w:ascii="Times New Roman" w:eastAsia="Times New Roman" w:hAnsi="Times New Roman" w:cs="Times New Roman"/>
          <w:sz w:val="24"/>
          <w:szCs w:val="24"/>
        </w:rPr>
        <w:t xml:space="preserve"> change is one major disturbance impacting the CZ across the </w:t>
      </w:r>
      <w:r w:rsidR="00447BA1" w:rsidRPr="00AB61C5">
        <w:rPr>
          <w:rFonts w:ascii="Times New Roman" w:eastAsia="Times New Roman" w:hAnsi="Times New Roman" w:cs="Times New Roman"/>
          <w:sz w:val="24"/>
          <w:szCs w:val="24"/>
        </w:rPr>
        <w:t>globe</w:t>
      </w:r>
      <w:r w:rsidR="009C1F2A" w:rsidRPr="00AB61C5">
        <w:rPr>
          <w:rFonts w:ascii="Times New Roman" w:eastAsia="Times New Roman" w:hAnsi="Times New Roman" w:cs="Times New Roman"/>
          <w:sz w:val="24"/>
          <w:szCs w:val="24"/>
        </w:rPr>
        <w:t xml:space="preserve"> </w:t>
      </w:r>
      <w:r w:rsidR="00AB61C5" w:rsidRPr="00612559">
        <w:rPr>
          <w:rFonts w:ascii="Times New Roman" w:hAnsi="Times New Roman" w:cs="Times New Roman"/>
          <w:sz w:val="24"/>
          <w:szCs w:val="24"/>
        </w:rPr>
        <w:t>(Jaramillo et al., 2022)</w:t>
      </w:r>
      <w:r w:rsidR="00AB61C5" w:rsidRPr="00612559">
        <w:rPr>
          <w:rFonts w:ascii="Times New Roman" w:eastAsia="Times New Roman" w:hAnsi="Times New Roman" w:cs="Times New Roman"/>
          <w:sz w:val="24"/>
          <w:szCs w:val="24"/>
        </w:rPr>
        <w:t>.</w:t>
      </w:r>
      <w:r w:rsidR="00EF6E6A" w:rsidRPr="00AB61C5">
        <w:rPr>
          <w:rFonts w:ascii="Times New Roman" w:eastAsia="Times New Roman" w:hAnsi="Times New Roman" w:cs="Times New Roman"/>
          <w:sz w:val="24"/>
          <w:szCs w:val="24"/>
        </w:rPr>
        <w:t xml:space="preserve"> </w:t>
      </w:r>
      <w:r w:rsidR="00EF6E6A">
        <w:rPr>
          <w:rFonts w:ascii="Times New Roman" w:eastAsia="Times New Roman" w:hAnsi="Times New Roman" w:cs="Times New Roman"/>
          <w:sz w:val="24"/>
          <w:szCs w:val="24"/>
        </w:rPr>
        <w:t>The</w:t>
      </w:r>
      <w:r w:rsidR="00261269">
        <w:rPr>
          <w:rFonts w:ascii="Times New Roman" w:eastAsia="Times New Roman" w:hAnsi="Times New Roman" w:cs="Times New Roman"/>
          <w:sz w:val="24"/>
          <w:szCs w:val="24"/>
        </w:rPr>
        <w:t xml:space="preserve"> response to such </w:t>
      </w:r>
      <w:r w:rsidR="00EF6E6A">
        <w:rPr>
          <w:rFonts w:ascii="Times New Roman" w:eastAsia="Times New Roman" w:hAnsi="Times New Roman" w:cs="Times New Roman"/>
          <w:sz w:val="24"/>
          <w:szCs w:val="24"/>
        </w:rPr>
        <w:t xml:space="preserve">a </w:t>
      </w:r>
      <w:r w:rsidR="00261269">
        <w:rPr>
          <w:rFonts w:ascii="Times New Roman" w:eastAsia="Times New Roman" w:hAnsi="Times New Roman" w:cs="Times New Roman"/>
          <w:sz w:val="24"/>
          <w:szCs w:val="24"/>
        </w:rPr>
        <w:t>disturbance can be summarized in the concept</w:t>
      </w:r>
      <w:r w:rsidR="00AD3394">
        <w:rPr>
          <w:rFonts w:ascii="Times New Roman" w:eastAsia="Times New Roman" w:hAnsi="Times New Roman" w:cs="Times New Roman"/>
          <w:sz w:val="24"/>
          <w:szCs w:val="24"/>
        </w:rPr>
        <w:t>s</w:t>
      </w:r>
      <w:r w:rsidR="00261269">
        <w:rPr>
          <w:rFonts w:ascii="Times New Roman" w:eastAsia="Times New Roman" w:hAnsi="Times New Roman" w:cs="Times New Roman"/>
          <w:sz w:val="24"/>
          <w:szCs w:val="24"/>
        </w:rPr>
        <w:t xml:space="preserve"> of </w:t>
      </w:r>
      <w:r w:rsidR="00156881" w:rsidRPr="00156881">
        <w:rPr>
          <w:rFonts w:ascii="Times New Roman" w:hAnsi="Times New Roman" w:cs="Times New Roman"/>
          <w:sz w:val="24"/>
          <w:szCs w:val="24"/>
        </w:rPr>
        <w:t>resistance, recovery, and resilience</w:t>
      </w:r>
      <w:r w:rsidR="00261269">
        <w:rPr>
          <w:rFonts w:ascii="Times New Roman" w:hAnsi="Times New Roman" w:cs="Times New Roman"/>
          <w:sz w:val="24"/>
          <w:szCs w:val="24"/>
        </w:rPr>
        <w:t xml:space="preserve"> (</w:t>
      </w:r>
      <w:r w:rsidR="00552509" w:rsidRPr="00156881">
        <w:rPr>
          <w:rFonts w:ascii="Times New Roman" w:hAnsi="Times New Roman" w:cs="Times New Roman"/>
          <w:sz w:val="24"/>
          <w:szCs w:val="24"/>
        </w:rPr>
        <w:t xml:space="preserve">Abbott et al., 2023). </w:t>
      </w:r>
      <w:r w:rsidR="00E21D06">
        <w:rPr>
          <w:rFonts w:ascii="Times New Roman" w:hAnsi="Times New Roman" w:cs="Times New Roman"/>
          <w:sz w:val="24"/>
          <w:szCs w:val="24"/>
        </w:rPr>
        <w:t>R</w:t>
      </w:r>
      <w:r w:rsidR="00156881" w:rsidRPr="00156881">
        <w:rPr>
          <w:rFonts w:ascii="Times New Roman" w:hAnsi="Times New Roman" w:cs="Times New Roman"/>
          <w:sz w:val="24"/>
          <w:szCs w:val="24"/>
        </w:rPr>
        <w:t>esistance</w:t>
      </w:r>
      <w:r w:rsidR="008129AD">
        <w:rPr>
          <w:rFonts w:ascii="Times New Roman" w:hAnsi="Times New Roman" w:cs="Times New Roman"/>
          <w:sz w:val="24"/>
          <w:szCs w:val="24"/>
        </w:rPr>
        <w:t xml:space="preserve"> </w:t>
      </w:r>
      <w:r w:rsidR="00156881" w:rsidRPr="00156881">
        <w:rPr>
          <w:rFonts w:ascii="Times New Roman" w:hAnsi="Times New Roman" w:cs="Times New Roman"/>
          <w:sz w:val="24"/>
          <w:szCs w:val="24"/>
        </w:rPr>
        <w:t xml:space="preserve">describes how </w:t>
      </w:r>
      <w:r w:rsidR="0098571B">
        <w:rPr>
          <w:rFonts w:ascii="Times New Roman" w:hAnsi="Times New Roman" w:cs="Times New Roman"/>
          <w:sz w:val="24"/>
          <w:szCs w:val="24"/>
        </w:rPr>
        <w:t>successfully</w:t>
      </w:r>
      <w:r w:rsidR="00151D11" w:rsidRPr="00156881">
        <w:rPr>
          <w:rFonts w:ascii="Times New Roman" w:hAnsi="Times New Roman" w:cs="Times New Roman"/>
          <w:sz w:val="24"/>
          <w:szCs w:val="24"/>
        </w:rPr>
        <w:t xml:space="preserve"> </w:t>
      </w:r>
      <w:r w:rsidR="00156881" w:rsidRPr="00156881">
        <w:rPr>
          <w:rFonts w:ascii="Times New Roman" w:hAnsi="Times New Roman" w:cs="Times New Roman"/>
          <w:sz w:val="24"/>
          <w:szCs w:val="24"/>
        </w:rPr>
        <w:t>a catchment system can maintain its state during a disturbance</w:t>
      </w:r>
      <w:r w:rsidR="009C1F2A">
        <w:rPr>
          <w:rFonts w:ascii="Times New Roman" w:hAnsi="Times New Roman" w:cs="Times New Roman"/>
          <w:sz w:val="24"/>
          <w:szCs w:val="24"/>
        </w:rPr>
        <w:t>, r</w:t>
      </w:r>
      <w:r w:rsidR="00E21D06" w:rsidRPr="00156881">
        <w:rPr>
          <w:rFonts w:ascii="Times New Roman" w:hAnsi="Times New Roman" w:cs="Times New Roman"/>
          <w:sz w:val="24"/>
          <w:szCs w:val="24"/>
        </w:rPr>
        <w:t xml:space="preserve">ecovery refers </w:t>
      </w:r>
      <w:r w:rsidR="00151D11">
        <w:rPr>
          <w:rFonts w:ascii="Times New Roman" w:hAnsi="Times New Roman" w:cs="Times New Roman"/>
          <w:sz w:val="24"/>
          <w:szCs w:val="24"/>
        </w:rPr>
        <w:t xml:space="preserve">to </w:t>
      </w:r>
      <w:r w:rsidR="00E21D06">
        <w:rPr>
          <w:rFonts w:ascii="Times New Roman" w:hAnsi="Times New Roman" w:cs="Times New Roman"/>
          <w:sz w:val="24"/>
          <w:szCs w:val="24"/>
        </w:rPr>
        <w:t xml:space="preserve">the </w:t>
      </w:r>
      <w:r w:rsidR="009C1F2A">
        <w:rPr>
          <w:rFonts w:ascii="Times New Roman" w:hAnsi="Times New Roman" w:cs="Times New Roman"/>
          <w:sz w:val="24"/>
          <w:szCs w:val="24"/>
        </w:rPr>
        <w:t xml:space="preserve">capacity of the </w:t>
      </w:r>
      <w:r w:rsidR="00E21D06">
        <w:rPr>
          <w:rFonts w:ascii="Times New Roman" w:hAnsi="Times New Roman" w:cs="Times New Roman"/>
          <w:sz w:val="24"/>
          <w:szCs w:val="24"/>
        </w:rPr>
        <w:t xml:space="preserve">CZ to return </w:t>
      </w:r>
      <w:r w:rsidR="00E21D06" w:rsidRPr="00156881">
        <w:rPr>
          <w:rFonts w:ascii="Times New Roman" w:hAnsi="Times New Roman" w:cs="Times New Roman"/>
          <w:sz w:val="24"/>
          <w:szCs w:val="24"/>
        </w:rPr>
        <w:t>to its pre-disturbed state</w:t>
      </w:r>
      <w:r w:rsidR="009C1F2A">
        <w:rPr>
          <w:rFonts w:ascii="Times New Roman" w:hAnsi="Times New Roman" w:cs="Times New Roman"/>
          <w:sz w:val="24"/>
          <w:szCs w:val="24"/>
        </w:rPr>
        <w:t xml:space="preserve">, </w:t>
      </w:r>
      <w:r w:rsidR="008F2034">
        <w:rPr>
          <w:rFonts w:ascii="Times New Roman" w:hAnsi="Times New Roman" w:cs="Times New Roman"/>
          <w:sz w:val="24"/>
          <w:szCs w:val="24"/>
        </w:rPr>
        <w:t xml:space="preserve">and </w:t>
      </w:r>
      <w:r w:rsidR="008F2034" w:rsidRPr="00156881">
        <w:rPr>
          <w:rFonts w:ascii="Times New Roman" w:hAnsi="Times New Roman" w:cs="Times New Roman"/>
          <w:sz w:val="24"/>
          <w:szCs w:val="24"/>
        </w:rPr>
        <w:t>resilience</w:t>
      </w:r>
      <w:r w:rsidR="00156881" w:rsidRPr="00156881">
        <w:rPr>
          <w:rFonts w:ascii="Times New Roman" w:hAnsi="Times New Roman" w:cs="Times New Roman"/>
          <w:sz w:val="24"/>
          <w:szCs w:val="24"/>
        </w:rPr>
        <w:t xml:space="preserve"> </w:t>
      </w:r>
      <w:r w:rsidR="0082766D">
        <w:rPr>
          <w:rFonts w:ascii="Times New Roman" w:hAnsi="Times New Roman" w:cs="Times New Roman"/>
          <w:sz w:val="24"/>
          <w:szCs w:val="24"/>
        </w:rPr>
        <w:t>is the combination of both resistance and recovery</w:t>
      </w:r>
      <w:r w:rsidR="00156881" w:rsidRPr="00156881">
        <w:rPr>
          <w:rFonts w:ascii="Times New Roman" w:hAnsi="Times New Roman" w:cs="Times New Roman"/>
          <w:sz w:val="24"/>
          <w:szCs w:val="24"/>
        </w:rPr>
        <w:t xml:space="preserve"> (Abbott et al., 2023).</w:t>
      </w:r>
      <w:r w:rsidR="00A04F01" w:rsidRPr="00A04F01">
        <w:rPr>
          <w:rFonts w:ascii="Times New Roman" w:eastAsia="Times New Roman" w:hAnsi="Times New Roman" w:cs="Times New Roman"/>
          <w:sz w:val="24"/>
          <w:szCs w:val="24"/>
        </w:rPr>
        <w:t xml:space="preserve"> </w:t>
      </w:r>
      <w:r w:rsidR="00A04F01">
        <w:rPr>
          <w:rFonts w:ascii="Times New Roman" w:eastAsia="Times New Roman" w:hAnsi="Times New Roman" w:cs="Times New Roman"/>
          <w:sz w:val="24"/>
          <w:szCs w:val="24"/>
        </w:rPr>
        <w:t xml:space="preserve">The concept of multidimensional resilience </w:t>
      </w:r>
      <w:r w:rsidR="00A04F01">
        <w:rPr>
          <w:rFonts w:ascii="Times New Roman" w:eastAsia="Times New Roman" w:hAnsi="Times New Roman" w:cs="Times New Roman"/>
          <w:sz w:val="24"/>
          <w:szCs w:val="24"/>
        </w:rPr>
        <w:lastRenderedPageBreak/>
        <w:t xml:space="preserve">captures the complex dynamics when </w:t>
      </w:r>
      <w:r w:rsidR="0001327C">
        <w:rPr>
          <w:rFonts w:ascii="Times New Roman" w:eastAsia="Times New Roman" w:hAnsi="Times New Roman" w:cs="Times New Roman"/>
          <w:sz w:val="24"/>
          <w:szCs w:val="24"/>
        </w:rPr>
        <w:t>different parts of the CZ respond differentially to these disturbances</w:t>
      </w:r>
      <w:r w:rsidR="00AC2678">
        <w:rPr>
          <w:rFonts w:ascii="Times New Roman" w:eastAsia="Times New Roman" w:hAnsi="Times New Roman" w:cs="Times New Roman"/>
          <w:sz w:val="24"/>
          <w:szCs w:val="24"/>
        </w:rPr>
        <w:t xml:space="preserve"> and impact each other</w:t>
      </w:r>
      <w:r w:rsidR="00DE7B3F">
        <w:rPr>
          <w:rFonts w:ascii="Times New Roman" w:eastAsia="Times New Roman" w:hAnsi="Times New Roman" w:cs="Times New Roman"/>
          <w:sz w:val="24"/>
          <w:szCs w:val="24"/>
        </w:rPr>
        <w:t xml:space="preserve"> (</w:t>
      </w:r>
      <w:r w:rsidR="009C1F2A">
        <w:rPr>
          <w:rFonts w:ascii="Times New Roman" w:eastAsia="Times New Roman" w:hAnsi="Times New Roman" w:cs="Times New Roman"/>
          <w:sz w:val="24"/>
          <w:szCs w:val="24"/>
        </w:rPr>
        <w:t xml:space="preserve">Fig. 2, </w:t>
      </w:r>
      <w:r w:rsidR="00AB61C5">
        <w:rPr>
          <w:rFonts w:ascii="Times New Roman" w:eastAsia="Times New Roman" w:hAnsi="Times New Roman" w:cs="Times New Roman"/>
          <w:sz w:val="24"/>
          <w:szCs w:val="24"/>
        </w:rPr>
        <w:t>modified from Abbott et al., 2023</w:t>
      </w:r>
      <w:r w:rsidR="00DE7B3F">
        <w:rPr>
          <w:rFonts w:ascii="Times New Roman" w:eastAsia="Times New Roman" w:hAnsi="Times New Roman" w:cs="Times New Roman"/>
          <w:sz w:val="24"/>
          <w:szCs w:val="24"/>
        </w:rPr>
        <w:t>)</w:t>
      </w:r>
      <w:r w:rsidR="00C45FBF">
        <w:rPr>
          <w:rFonts w:ascii="Times New Roman" w:eastAsia="Times New Roman" w:hAnsi="Times New Roman" w:cs="Times New Roman"/>
          <w:sz w:val="24"/>
          <w:szCs w:val="24"/>
        </w:rPr>
        <w:t>, which can vary significantly based on disturbances and CZ structure</w:t>
      </w:r>
      <w:r w:rsidR="00DE7B3F">
        <w:rPr>
          <w:rFonts w:ascii="Times New Roman" w:eastAsia="Times New Roman" w:hAnsi="Times New Roman" w:cs="Times New Roman"/>
          <w:sz w:val="24"/>
          <w:szCs w:val="24"/>
        </w:rPr>
        <w:t xml:space="preserve">. </w:t>
      </w:r>
    </w:p>
    <w:p w14:paraId="292596CB" w14:textId="60513A40" w:rsidR="007C6A97" w:rsidRDefault="00EB12BA" w:rsidP="009A0737">
      <w:pPr>
        <w:spacing w:line="360" w:lineRule="auto"/>
        <w:jc w:val="both"/>
        <w:rPr>
          <w:rFonts w:ascii="Times New Roman" w:eastAsia="Times New Roman" w:hAnsi="Times New Roman" w:cs="Times New Roman"/>
          <w:sz w:val="24"/>
          <w:szCs w:val="24"/>
        </w:rPr>
      </w:pPr>
      <w:r w:rsidRPr="00D16C95">
        <w:rPr>
          <w:rFonts w:ascii="Times New Roman" w:eastAsia="Times New Roman" w:hAnsi="Times New Roman" w:cs="Times New Roman"/>
          <w:noProof/>
          <w:sz w:val="24"/>
          <w:szCs w:val="24"/>
        </w:rPr>
        <mc:AlternateContent>
          <mc:Choice Requires="wps">
            <w:drawing>
              <wp:anchor distT="45720" distB="45720" distL="114300" distR="114300" simplePos="0" relativeHeight="251660800" behindDoc="0" locked="0" layoutInCell="1" allowOverlap="1" wp14:anchorId="34B34E88" wp14:editId="5A4FBB0F">
                <wp:simplePos x="0" y="0"/>
                <wp:positionH relativeFrom="margin">
                  <wp:align>left</wp:align>
                </wp:positionH>
                <wp:positionV relativeFrom="paragraph">
                  <wp:posOffset>393065</wp:posOffset>
                </wp:positionV>
                <wp:extent cx="5814695" cy="2965450"/>
                <wp:effectExtent l="0" t="0" r="0" b="63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695" cy="2965837"/>
                        </a:xfrm>
                        <a:prstGeom prst="rect">
                          <a:avLst/>
                        </a:prstGeom>
                        <a:solidFill>
                          <a:srgbClr val="FFFFFF"/>
                        </a:solidFill>
                        <a:ln w="9525">
                          <a:noFill/>
                          <a:miter lim="800000"/>
                          <a:headEnd/>
                          <a:tailEnd/>
                        </a:ln>
                      </wps:spPr>
                      <wps:txbx>
                        <w:txbxContent>
                          <w:p w14:paraId="63B5B275" w14:textId="031836F5" w:rsidR="000661EB" w:rsidRDefault="00EF542B" w:rsidP="00D16C95">
                            <w:pPr>
                              <w:spacing w:line="360" w:lineRule="auto"/>
                              <w:jc w:val="both"/>
                              <w:rPr>
                                <w:rFonts w:ascii="Times New Roman" w:eastAsia="Times New Roman" w:hAnsi="Times New Roman" w:cs="Times New Roman"/>
                                <w:b/>
                                <w:bCs/>
                                <w:sz w:val="24"/>
                                <w:szCs w:val="24"/>
                              </w:rPr>
                            </w:pPr>
                            <w:bookmarkStart w:id="4" w:name="_Hlk131657371"/>
                            <w:bookmarkEnd w:id="4"/>
                            <w:r w:rsidRPr="00EF542B">
                              <w:rPr>
                                <w:rFonts w:ascii="Times New Roman" w:eastAsia="Times New Roman" w:hAnsi="Times New Roman" w:cs="Times New Roman"/>
                                <w:b/>
                                <w:bCs/>
                                <w:noProof/>
                                <w:sz w:val="24"/>
                                <w:szCs w:val="24"/>
                              </w:rPr>
                              <w:drawing>
                                <wp:inline distT="0" distB="0" distL="0" distR="0" wp14:anchorId="2DD630D6" wp14:editId="7F0AE320">
                                  <wp:extent cx="2704713" cy="2297927"/>
                                  <wp:effectExtent l="0" t="0" r="635" b="7620"/>
                                  <wp:docPr id="25" name="Picture 25">
                                    <a:extLst xmlns:a="http://schemas.openxmlformats.org/drawingml/2006/main">
                                      <a:ext uri="{FF2B5EF4-FFF2-40B4-BE49-F238E27FC236}">
                                        <a16:creationId xmlns:a16="http://schemas.microsoft.com/office/drawing/2014/main" id="{3C85FB18-FB92-D624-DA09-C74255C1C3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C85FB18-FB92-D624-DA09-C74255C1C32B}"/>
                                              </a:ext>
                                            </a:extLst>
                                          </pic:cNvPr>
                                          <pic:cNvPicPr>
                                            <a:picLocks noGrp="1" noChangeAspect="1"/>
                                          </pic:cNvPicPr>
                                        </pic:nvPicPr>
                                        <pic:blipFill rotWithShape="1">
                                          <a:blip r:embed="rId15" cstate="print">
                                            <a:extLst>
                                              <a:ext uri="{28A0092B-C50C-407E-A947-70E740481C1C}">
                                                <a14:useLocalDpi xmlns:a14="http://schemas.microsoft.com/office/drawing/2010/main" val="0"/>
                                              </a:ext>
                                            </a:extLst>
                                          </a:blip>
                                          <a:srcRect b="2143"/>
                                          <a:stretch/>
                                        </pic:blipFill>
                                        <pic:spPr bwMode="auto">
                                          <a:xfrm>
                                            <a:off x="0" y="0"/>
                                            <a:ext cx="2712907" cy="2304889"/>
                                          </a:xfrm>
                                          <a:prstGeom prst="rect">
                                            <a:avLst/>
                                          </a:prstGeom>
                                          <a:ln>
                                            <a:noFill/>
                                          </a:ln>
                                          <a:extLst>
                                            <a:ext uri="{53640926-AAD7-44D8-BBD7-CCE9431645EC}">
                                              <a14:shadowObscured xmlns:a14="http://schemas.microsoft.com/office/drawing/2010/main"/>
                                            </a:ext>
                                          </a:extLst>
                                        </pic:spPr>
                                      </pic:pic>
                                    </a:graphicData>
                                  </a:graphic>
                                </wp:inline>
                              </w:drawing>
                            </w:r>
                            <w:r w:rsidRPr="00EF542B" w:rsidDel="00EF542B">
                              <w:rPr>
                                <w:rFonts w:ascii="Times New Roman" w:eastAsia="Times New Roman" w:hAnsi="Times New Roman" w:cs="Times New Roman"/>
                                <w:b/>
                                <w:bCs/>
                                <w:sz w:val="24"/>
                                <w:szCs w:val="24"/>
                              </w:rPr>
                              <w:t xml:space="preserve"> </w:t>
                            </w:r>
                          </w:p>
                          <w:p w14:paraId="2B9AB102" w14:textId="0BCCB198" w:rsidR="00D16C95" w:rsidRPr="00E45D39" w:rsidRDefault="00D16C95" w:rsidP="00E45D39">
                            <w:pPr>
                              <w:spacing w:line="240" w:lineRule="auto"/>
                              <w:jc w:val="both"/>
                              <w:rPr>
                                <w:rFonts w:ascii="Times New Roman" w:eastAsia="Times New Roman" w:hAnsi="Times New Roman" w:cs="Times New Roman"/>
                                <w:sz w:val="18"/>
                                <w:szCs w:val="18"/>
                              </w:rPr>
                            </w:pPr>
                            <w:r w:rsidRPr="00E45D39">
                              <w:rPr>
                                <w:rFonts w:ascii="Times New Roman" w:eastAsia="Times New Roman" w:hAnsi="Times New Roman" w:cs="Times New Roman"/>
                                <w:b/>
                                <w:bCs/>
                                <w:i/>
                                <w:iCs/>
                                <w:sz w:val="18"/>
                                <w:szCs w:val="18"/>
                              </w:rPr>
                              <w:t xml:space="preserve">Figure </w:t>
                            </w:r>
                            <w:r w:rsidR="00416ACE" w:rsidRPr="00E45D39">
                              <w:rPr>
                                <w:rFonts w:ascii="Times New Roman" w:eastAsia="Times New Roman" w:hAnsi="Times New Roman" w:cs="Times New Roman"/>
                                <w:b/>
                                <w:bCs/>
                                <w:i/>
                                <w:iCs/>
                                <w:sz w:val="18"/>
                                <w:szCs w:val="18"/>
                              </w:rPr>
                              <w:t>2</w:t>
                            </w:r>
                            <w:r w:rsidR="000661EB" w:rsidRPr="00E45D39">
                              <w:rPr>
                                <w:rFonts w:ascii="Times New Roman" w:eastAsia="Times New Roman" w:hAnsi="Times New Roman" w:cs="Times New Roman"/>
                                <w:b/>
                                <w:bCs/>
                                <w:i/>
                                <w:iCs/>
                                <w:sz w:val="18"/>
                                <w:szCs w:val="18"/>
                              </w:rPr>
                              <w:t>:</w:t>
                            </w:r>
                            <w:r w:rsidR="00416ACE" w:rsidRPr="00E45D39">
                              <w:rPr>
                                <w:rFonts w:ascii="Times New Roman" w:eastAsia="Times New Roman" w:hAnsi="Times New Roman" w:cs="Times New Roman"/>
                                <w:b/>
                                <w:bCs/>
                                <w:i/>
                                <w:iCs/>
                                <w:sz w:val="18"/>
                                <w:szCs w:val="18"/>
                              </w:rPr>
                              <w:t xml:space="preserve"> </w:t>
                            </w:r>
                            <w:r w:rsidR="002133A7" w:rsidRPr="00E45D39">
                              <w:rPr>
                                <w:rFonts w:ascii="Times New Roman" w:eastAsia="Times New Roman" w:hAnsi="Times New Roman" w:cs="Times New Roman"/>
                                <w:i/>
                                <w:iCs/>
                                <w:sz w:val="18"/>
                                <w:szCs w:val="18"/>
                              </w:rPr>
                              <w:t xml:space="preserve">Conceptual representation of interconnected of resilience and </w:t>
                            </w:r>
                            <w:r w:rsidR="00C62A42" w:rsidRPr="00E45D39">
                              <w:rPr>
                                <w:rFonts w:ascii="Times New Roman" w:eastAsia="Times New Roman" w:hAnsi="Times New Roman" w:cs="Times New Roman"/>
                                <w:i/>
                                <w:iCs/>
                                <w:sz w:val="18"/>
                                <w:szCs w:val="18"/>
                              </w:rPr>
                              <w:t xml:space="preserve">several </w:t>
                            </w:r>
                            <w:r w:rsidR="002133A7" w:rsidRPr="00E45D39">
                              <w:rPr>
                                <w:rFonts w:ascii="Times New Roman" w:eastAsia="Times New Roman" w:hAnsi="Times New Roman" w:cs="Times New Roman"/>
                                <w:i/>
                                <w:iCs/>
                                <w:sz w:val="18"/>
                                <w:szCs w:val="18"/>
                              </w:rPr>
                              <w:t>ecosystem services</w:t>
                            </w:r>
                            <w:r w:rsidR="001851C3" w:rsidRPr="00E45D39">
                              <w:rPr>
                                <w:rFonts w:ascii="Times New Roman" w:eastAsia="Times New Roman" w:hAnsi="Times New Roman" w:cs="Times New Roman"/>
                                <w:i/>
                                <w:iCs/>
                                <w:sz w:val="18"/>
                                <w:szCs w:val="18"/>
                              </w:rPr>
                              <w:t xml:space="preserve"> (separate spokes)</w:t>
                            </w:r>
                            <w:r w:rsidR="002133A7" w:rsidRPr="00E45D39">
                              <w:rPr>
                                <w:rFonts w:ascii="Times New Roman" w:eastAsia="Times New Roman" w:hAnsi="Times New Roman" w:cs="Times New Roman"/>
                                <w:i/>
                                <w:iCs/>
                                <w:sz w:val="18"/>
                                <w:szCs w:val="18"/>
                              </w:rPr>
                              <w:t>.</w:t>
                            </w:r>
                            <w:r w:rsidR="001851C3" w:rsidRPr="00E45D39">
                              <w:rPr>
                                <w:rFonts w:ascii="Times New Roman" w:eastAsia="Times New Roman" w:hAnsi="Times New Roman" w:cs="Times New Roman"/>
                                <w:i/>
                                <w:iCs/>
                                <w:sz w:val="18"/>
                                <w:szCs w:val="18"/>
                              </w:rPr>
                              <w:t xml:space="preserve"> </w:t>
                            </w:r>
                            <w:r w:rsidR="00C62A42" w:rsidRPr="00E45D39">
                              <w:rPr>
                                <w:rFonts w:ascii="Times New Roman" w:eastAsia="Times New Roman" w:hAnsi="Times New Roman" w:cs="Times New Roman"/>
                                <w:i/>
                                <w:iCs/>
                                <w:sz w:val="18"/>
                                <w:szCs w:val="18"/>
                              </w:rPr>
                              <w:t>My</w:t>
                            </w:r>
                            <w:r w:rsidR="00C62A42" w:rsidRPr="00E45D39">
                              <w:rPr>
                                <w:rFonts w:ascii="Times New Roman" w:eastAsia="Times New Roman" w:hAnsi="Times New Roman" w:cs="Times New Roman"/>
                                <w:b/>
                                <w:bCs/>
                                <w:i/>
                                <w:iCs/>
                                <w:sz w:val="18"/>
                                <w:szCs w:val="18"/>
                              </w:rPr>
                              <w:t xml:space="preserve"> </w:t>
                            </w:r>
                            <w:r w:rsidRPr="00E45D39">
                              <w:rPr>
                                <w:rFonts w:ascii="Times New Roman" w:eastAsia="Times New Roman" w:hAnsi="Times New Roman" w:cs="Times New Roman"/>
                                <w:i/>
                                <w:iCs/>
                                <w:sz w:val="18"/>
                                <w:szCs w:val="18"/>
                              </w:rPr>
                              <w:t>project will focus on the interactions between vegetation health, water quantity, and water quality</w:t>
                            </w:r>
                            <w:r w:rsidR="00C62A42" w:rsidRPr="00E45D39">
                              <w:rPr>
                                <w:rFonts w:ascii="Times New Roman" w:eastAsia="Times New Roman" w:hAnsi="Times New Roman" w:cs="Times New Roman"/>
                                <w:i/>
                                <w:iCs/>
                                <w:sz w:val="18"/>
                                <w:szCs w:val="18"/>
                              </w:rPr>
                              <w:t xml:space="preserve"> (spokes in blue, modified after</w:t>
                            </w:r>
                            <w:r w:rsidRPr="00E45D39">
                              <w:rPr>
                                <w:rFonts w:ascii="Times New Roman" w:eastAsia="Times New Roman" w:hAnsi="Times New Roman" w:cs="Times New Roman"/>
                                <w:i/>
                                <w:iCs/>
                                <w:sz w:val="18"/>
                                <w:szCs w:val="18"/>
                              </w:rPr>
                              <w:t xml:space="preserve"> Abbott et al., 2023</w:t>
                            </w:r>
                            <w:r w:rsidR="00C62A42" w:rsidRPr="00E45D39">
                              <w:rPr>
                                <w:rFonts w:ascii="Times New Roman" w:eastAsia="Times New Roman" w:hAnsi="Times New Roman" w:cs="Times New Roman"/>
                                <w:i/>
                                <w:iCs/>
                                <w:sz w:val="18"/>
                                <w:szCs w:val="18"/>
                              </w:rPr>
                              <w:t>)</w:t>
                            </w:r>
                            <w:r w:rsidRPr="00E45D39">
                              <w:rPr>
                                <w:rFonts w:ascii="Times New Roman" w:eastAsia="Times New Roman" w:hAnsi="Times New Roman" w:cs="Times New Roman"/>
                                <w:i/>
                                <w:iCs/>
                                <w:sz w:val="18"/>
                                <w:szCs w:val="18"/>
                              </w:rPr>
                              <w:t xml:space="preserve">. </w:t>
                            </w:r>
                          </w:p>
                          <w:p w14:paraId="79E86463" w14:textId="17E5B5DE" w:rsidR="00D16C95" w:rsidRDefault="00D16C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34B34E88" id="_x0000_s1029" type="#_x0000_t202" style="position:absolute;left:0;text-align:left;margin-left:0;margin-top:30.95pt;width:457.85pt;height:233.5pt;z-index:25166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" stroked="f">
                <v:textbox>
                  <w:txbxContent>
                    <w:p w14:paraId="63B5B275" w14:textId="031836F5" w:rsidR="000661EB" w:rsidRDefault="00EF542B" w:rsidP="00D16C95">
                      <w:pPr>
                        <w:spacing w:line="360" w:lineRule="auto"/>
                        <w:jc w:val="both"/>
                        <w:rPr>
                          <w:rFonts w:ascii="Times New Roman" w:eastAsia="Times New Roman" w:hAnsi="Times New Roman" w:cs="Times New Roman"/>
                          <w:b/>
                          <w:bCs/>
                          <w:sz w:val="24"/>
                          <w:szCs w:val="24"/>
                        </w:rPr>
                      </w:pPr>
                      <w:bookmarkStart w:id="7" w:name="_Hlk131657371"/>
                      <w:bookmarkEnd w:id="7"/>
                      <w:r w:rsidRPr="00EF542B">
                        <w:rPr>
                          <w:rFonts w:ascii="Times New Roman" w:eastAsia="Times New Roman" w:hAnsi="Times New Roman" w:cs="Times New Roman"/>
                          <w:b/>
                          <w:bCs/>
                          <w:noProof/>
                          <w:sz w:val="24"/>
                          <w:szCs w:val="24"/>
                        </w:rPr>
                        <w:drawing>
                          <wp:inline distT="0" distB="0" distL="0" distR="0" wp14:anchorId="2DD630D6" wp14:editId="7F0AE320">
                            <wp:extent cx="2704713" cy="2297927"/>
                            <wp:effectExtent l="0" t="0" r="635" b="7620"/>
                            <wp:docPr id="25" name="Picture 25">
                              <a:extLst xmlns:a="http://schemas.openxmlformats.org/drawingml/2006/main">
                                <a:ext uri="{FF2B5EF4-FFF2-40B4-BE49-F238E27FC236}">
                                  <a16:creationId xmlns:a16="http://schemas.microsoft.com/office/drawing/2014/main" id="{3C85FB18-FB92-D624-DA09-C74255C1C3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C85FB18-FB92-D624-DA09-C74255C1C32B}"/>
                                        </a:ext>
                                      </a:extLst>
                                    </pic:cNvPr>
                                    <pic:cNvPicPr>
                                      <a:picLocks noGrp="1" noChangeAspect="1"/>
                                    </pic:cNvPicPr>
                                  </pic:nvPicPr>
                                  <pic:blipFill rotWithShape="1">
                                    <a:blip r:embed="rId16" cstate="print">
                                      <a:extLst>
                                        <a:ext uri="{28A0092B-C50C-407E-A947-70E740481C1C}">
                                          <a14:useLocalDpi xmlns:a14="http://schemas.microsoft.com/office/drawing/2010/main" val="0"/>
                                        </a:ext>
                                      </a:extLst>
                                    </a:blip>
                                    <a:srcRect b="2143"/>
                                    <a:stretch/>
                                  </pic:blipFill>
                                  <pic:spPr bwMode="auto">
                                    <a:xfrm>
                                      <a:off x="0" y="0"/>
                                      <a:ext cx="2712907" cy="2304889"/>
                                    </a:xfrm>
                                    <a:prstGeom prst="rect">
                                      <a:avLst/>
                                    </a:prstGeom>
                                    <a:ln>
                                      <a:noFill/>
                                    </a:ln>
                                    <a:extLst>
                                      <a:ext uri="{53640926-AAD7-44D8-BBD7-CCE9431645EC}">
                                        <a14:shadowObscured xmlns:a14="http://schemas.microsoft.com/office/drawing/2010/main"/>
                                      </a:ext>
                                    </a:extLst>
                                  </pic:spPr>
                                </pic:pic>
                              </a:graphicData>
                            </a:graphic>
                          </wp:inline>
                        </w:drawing>
                      </w:r>
                      <w:r w:rsidRPr="00EF542B" w:rsidDel="00EF542B">
                        <w:rPr>
                          <w:rFonts w:ascii="Times New Roman" w:eastAsia="Times New Roman" w:hAnsi="Times New Roman" w:cs="Times New Roman"/>
                          <w:b/>
                          <w:bCs/>
                          <w:sz w:val="24"/>
                          <w:szCs w:val="24"/>
                        </w:rPr>
                        <w:t xml:space="preserve"> </w:t>
                      </w:r>
                    </w:p>
                    <w:p w14:paraId="2B9AB102" w14:textId="0BCCB198" w:rsidR="00D16C95" w:rsidRPr="00E45D39" w:rsidRDefault="00D16C95" w:rsidP="00E45D39">
                      <w:pPr>
                        <w:spacing w:line="240" w:lineRule="auto"/>
                        <w:jc w:val="both"/>
                        <w:rPr>
                          <w:rFonts w:ascii="Times New Roman" w:eastAsia="Times New Roman" w:hAnsi="Times New Roman" w:cs="Times New Roman"/>
                          <w:sz w:val="18"/>
                          <w:szCs w:val="18"/>
                        </w:rPr>
                      </w:pPr>
                      <w:r w:rsidRPr="00E45D39">
                        <w:rPr>
                          <w:rFonts w:ascii="Times New Roman" w:eastAsia="Times New Roman" w:hAnsi="Times New Roman" w:cs="Times New Roman"/>
                          <w:b/>
                          <w:bCs/>
                          <w:i/>
                          <w:iCs/>
                          <w:sz w:val="18"/>
                          <w:szCs w:val="18"/>
                        </w:rPr>
                        <w:t xml:space="preserve">Figure </w:t>
                      </w:r>
                      <w:r w:rsidR="00416ACE" w:rsidRPr="00E45D39">
                        <w:rPr>
                          <w:rFonts w:ascii="Times New Roman" w:eastAsia="Times New Roman" w:hAnsi="Times New Roman" w:cs="Times New Roman"/>
                          <w:b/>
                          <w:bCs/>
                          <w:i/>
                          <w:iCs/>
                          <w:sz w:val="18"/>
                          <w:szCs w:val="18"/>
                        </w:rPr>
                        <w:t>2</w:t>
                      </w:r>
                      <w:r w:rsidR="000661EB" w:rsidRPr="00E45D39">
                        <w:rPr>
                          <w:rFonts w:ascii="Times New Roman" w:eastAsia="Times New Roman" w:hAnsi="Times New Roman" w:cs="Times New Roman"/>
                          <w:b/>
                          <w:bCs/>
                          <w:i/>
                          <w:iCs/>
                          <w:sz w:val="18"/>
                          <w:szCs w:val="18"/>
                        </w:rPr>
                        <w:t>:</w:t>
                      </w:r>
                      <w:r w:rsidR="00416ACE" w:rsidRPr="00E45D39">
                        <w:rPr>
                          <w:rFonts w:ascii="Times New Roman" w:eastAsia="Times New Roman" w:hAnsi="Times New Roman" w:cs="Times New Roman"/>
                          <w:b/>
                          <w:bCs/>
                          <w:i/>
                          <w:iCs/>
                          <w:sz w:val="18"/>
                          <w:szCs w:val="18"/>
                        </w:rPr>
                        <w:t xml:space="preserve"> </w:t>
                      </w:r>
                      <w:r w:rsidR="002133A7" w:rsidRPr="00E45D39">
                        <w:rPr>
                          <w:rFonts w:ascii="Times New Roman" w:eastAsia="Times New Roman" w:hAnsi="Times New Roman" w:cs="Times New Roman"/>
                          <w:i/>
                          <w:iCs/>
                          <w:sz w:val="18"/>
                          <w:szCs w:val="18"/>
                        </w:rPr>
                        <w:t xml:space="preserve">Conceptual representation of interconnected of resilience and </w:t>
                      </w:r>
                      <w:r w:rsidR="00C62A42" w:rsidRPr="00E45D39">
                        <w:rPr>
                          <w:rFonts w:ascii="Times New Roman" w:eastAsia="Times New Roman" w:hAnsi="Times New Roman" w:cs="Times New Roman"/>
                          <w:i/>
                          <w:iCs/>
                          <w:sz w:val="18"/>
                          <w:szCs w:val="18"/>
                        </w:rPr>
                        <w:t xml:space="preserve">several </w:t>
                      </w:r>
                      <w:r w:rsidR="002133A7" w:rsidRPr="00E45D39">
                        <w:rPr>
                          <w:rFonts w:ascii="Times New Roman" w:eastAsia="Times New Roman" w:hAnsi="Times New Roman" w:cs="Times New Roman"/>
                          <w:i/>
                          <w:iCs/>
                          <w:sz w:val="18"/>
                          <w:szCs w:val="18"/>
                        </w:rPr>
                        <w:t>ecosystem services</w:t>
                      </w:r>
                      <w:r w:rsidR="001851C3" w:rsidRPr="00E45D39">
                        <w:rPr>
                          <w:rFonts w:ascii="Times New Roman" w:eastAsia="Times New Roman" w:hAnsi="Times New Roman" w:cs="Times New Roman"/>
                          <w:i/>
                          <w:iCs/>
                          <w:sz w:val="18"/>
                          <w:szCs w:val="18"/>
                        </w:rPr>
                        <w:t xml:space="preserve"> (separate spokes)</w:t>
                      </w:r>
                      <w:r w:rsidR="002133A7" w:rsidRPr="00E45D39">
                        <w:rPr>
                          <w:rFonts w:ascii="Times New Roman" w:eastAsia="Times New Roman" w:hAnsi="Times New Roman" w:cs="Times New Roman"/>
                          <w:i/>
                          <w:iCs/>
                          <w:sz w:val="18"/>
                          <w:szCs w:val="18"/>
                        </w:rPr>
                        <w:t>.</w:t>
                      </w:r>
                      <w:r w:rsidR="001851C3" w:rsidRPr="00E45D39">
                        <w:rPr>
                          <w:rFonts w:ascii="Times New Roman" w:eastAsia="Times New Roman" w:hAnsi="Times New Roman" w:cs="Times New Roman"/>
                          <w:i/>
                          <w:iCs/>
                          <w:sz w:val="18"/>
                          <w:szCs w:val="18"/>
                        </w:rPr>
                        <w:t xml:space="preserve"> </w:t>
                      </w:r>
                      <w:r w:rsidR="00C62A42" w:rsidRPr="00E45D39">
                        <w:rPr>
                          <w:rFonts w:ascii="Times New Roman" w:eastAsia="Times New Roman" w:hAnsi="Times New Roman" w:cs="Times New Roman"/>
                          <w:i/>
                          <w:iCs/>
                          <w:sz w:val="18"/>
                          <w:szCs w:val="18"/>
                        </w:rPr>
                        <w:t>My</w:t>
                      </w:r>
                      <w:r w:rsidR="00C62A42" w:rsidRPr="00E45D39">
                        <w:rPr>
                          <w:rFonts w:ascii="Times New Roman" w:eastAsia="Times New Roman" w:hAnsi="Times New Roman" w:cs="Times New Roman"/>
                          <w:b/>
                          <w:bCs/>
                          <w:i/>
                          <w:iCs/>
                          <w:sz w:val="18"/>
                          <w:szCs w:val="18"/>
                        </w:rPr>
                        <w:t xml:space="preserve"> </w:t>
                      </w:r>
                      <w:r w:rsidRPr="00E45D39">
                        <w:rPr>
                          <w:rFonts w:ascii="Times New Roman" w:eastAsia="Times New Roman" w:hAnsi="Times New Roman" w:cs="Times New Roman"/>
                          <w:i/>
                          <w:iCs/>
                          <w:sz w:val="18"/>
                          <w:szCs w:val="18"/>
                        </w:rPr>
                        <w:t>project will focus on the interactions between vegetation health, water quantity, and water quality</w:t>
                      </w:r>
                      <w:r w:rsidR="00C62A42" w:rsidRPr="00E45D39">
                        <w:rPr>
                          <w:rFonts w:ascii="Times New Roman" w:eastAsia="Times New Roman" w:hAnsi="Times New Roman" w:cs="Times New Roman"/>
                          <w:i/>
                          <w:iCs/>
                          <w:sz w:val="18"/>
                          <w:szCs w:val="18"/>
                        </w:rPr>
                        <w:t xml:space="preserve"> (spokes in blue, modified after</w:t>
                      </w:r>
                      <w:r w:rsidRPr="00E45D39">
                        <w:rPr>
                          <w:rFonts w:ascii="Times New Roman" w:eastAsia="Times New Roman" w:hAnsi="Times New Roman" w:cs="Times New Roman"/>
                          <w:i/>
                          <w:iCs/>
                          <w:sz w:val="18"/>
                          <w:szCs w:val="18"/>
                        </w:rPr>
                        <w:t xml:space="preserve"> Abbott et al., 2023</w:t>
                      </w:r>
                      <w:r w:rsidR="00C62A42" w:rsidRPr="00E45D39">
                        <w:rPr>
                          <w:rFonts w:ascii="Times New Roman" w:eastAsia="Times New Roman" w:hAnsi="Times New Roman" w:cs="Times New Roman"/>
                          <w:i/>
                          <w:iCs/>
                          <w:sz w:val="18"/>
                          <w:szCs w:val="18"/>
                        </w:rPr>
                        <w:t>)</w:t>
                      </w:r>
                      <w:r w:rsidRPr="00E45D39">
                        <w:rPr>
                          <w:rFonts w:ascii="Times New Roman" w:eastAsia="Times New Roman" w:hAnsi="Times New Roman" w:cs="Times New Roman"/>
                          <w:i/>
                          <w:iCs/>
                          <w:sz w:val="18"/>
                          <w:szCs w:val="18"/>
                        </w:rPr>
                        <w:t xml:space="preserve">. </w:t>
                      </w:r>
                    </w:p>
                    <w:p w14:paraId="79E86463" w14:textId="17E5B5DE" w:rsidR="00D16C95" w:rsidRDefault="00D16C95"/>
                  </w:txbxContent>
                </v:textbox>
                <w10:wrap type="square" anchorx="margin"/>
              </v:shape>
            </w:pict>
          </mc:Fallback>
        </mc:AlternateContent>
      </w:r>
      <w:r w:rsidR="00F31EEB">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BDC7EF0" wp14:editId="68995536">
                <wp:simplePos x="0" y="0"/>
                <wp:positionH relativeFrom="column">
                  <wp:posOffset>85725</wp:posOffset>
                </wp:positionH>
                <wp:positionV relativeFrom="paragraph">
                  <wp:posOffset>647700</wp:posOffset>
                </wp:positionV>
                <wp:extent cx="257175" cy="323850"/>
                <wp:effectExtent l="0" t="0" r="9525" b="0"/>
                <wp:wrapNone/>
                <wp:docPr id="14" name="Text Box 14"/>
                <wp:cNvGraphicFramePr/>
                <a:graphic xmlns:a="http://schemas.openxmlformats.org/drawingml/2006/main">
                  <a:graphicData uri="http://schemas.microsoft.com/office/word/2010/wordprocessingShape">
                    <wps:wsp>
                      <wps:cNvSpPr txBox="1"/>
                      <wps:spPr>
                        <a:xfrm>
                          <a:off x="0" y="0"/>
                          <a:ext cx="257175" cy="323850"/>
                        </a:xfrm>
                        <a:prstGeom prst="rect">
                          <a:avLst/>
                        </a:prstGeom>
                        <a:solidFill>
                          <a:schemeClr val="bg1"/>
                        </a:solidFill>
                        <a:ln w="6350">
                          <a:noFill/>
                        </a:ln>
                      </wps:spPr>
                      <wps:txbx>
                        <w:txbxContent>
                          <w:p w14:paraId="2232FAE8" w14:textId="77777777" w:rsidR="00F31EEB" w:rsidRDefault="00F31E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3BDC7EF0" id="Text Box 14" o:spid="_x0000_s1030" type="#_x0000_t202" style="position:absolute;left:0;text-align:left;margin-left:6.75pt;margin-top:51pt;width:20.25pt;height:25.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MAIAAFo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" fillcolor="white [3212]" stroked="f" strokeweight=".5pt">
                <v:textbox>
                  <w:txbxContent>
                    <w:p w14:paraId="2232FAE8" w14:textId="77777777" w:rsidR="00F31EEB" w:rsidRDefault="00F31EEB"/>
                  </w:txbxContent>
                </v:textbox>
              </v:shape>
            </w:pict>
          </mc:Fallback>
        </mc:AlternateContent>
      </w:r>
    </w:p>
    <w:p w14:paraId="0D9BF3C5" w14:textId="6AADD4CD" w:rsidR="00D16C95" w:rsidRDefault="00C45F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a</w:t>
      </w:r>
      <w:r w:rsidR="0091337C" w:rsidRPr="0091337C">
        <w:rPr>
          <w:rFonts w:ascii="Times New Roman" w:eastAsia="Times New Roman" w:hAnsi="Times New Roman" w:cs="Times New Roman"/>
          <w:sz w:val="24"/>
          <w:szCs w:val="24"/>
        </w:rPr>
        <w:t xml:space="preserve">cross the continental United States (CONUS), variations in </w:t>
      </w:r>
      <w:r w:rsidR="00AD3394">
        <w:rPr>
          <w:rFonts w:ascii="Times New Roman" w:eastAsia="Times New Roman" w:hAnsi="Times New Roman" w:cs="Times New Roman"/>
          <w:sz w:val="24"/>
          <w:szCs w:val="24"/>
        </w:rPr>
        <w:t xml:space="preserve">CZ attributes such as </w:t>
      </w:r>
      <w:r w:rsidR="0091337C" w:rsidRPr="0091337C">
        <w:rPr>
          <w:rFonts w:ascii="Times New Roman" w:eastAsia="Times New Roman" w:hAnsi="Times New Roman" w:cs="Times New Roman"/>
          <w:sz w:val="24"/>
          <w:szCs w:val="24"/>
        </w:rPr>
        <w:t xml:space="preserve">bedrock, topography, </w:t>
      </w:r>
      <w:r w:rsidR="00AD3394">
        <w:rPr>
          <w:rFonts w:ascii="Times New Roman" w:eastAsia="Times New Roman" w:hAnsi="Times New Roman" w:cs="Times New Roman"/>
          <w:sz w:val="24"/>
          <w:szCs w:val="24"/>
        </w:rPr>
        <w:t>soil thickness or</w:t>
      </w:r>
      <w:r w:rsidR="0091337C" w:rsidRPr="0091337C">
        <w:rPr>
          <w:rFonts w:ascii="Times New Roman" w:eastAsia="Times New Roman" w:hAnsi="Times New Roman" w:cs="Times New Roman"/>
          <w:sz w:val="24"/>
          <w:szCs w:val="24"/>
        </w:rPr>
        <w:t xml:space="preserve"> vegetation, </w:t>
      </w:r>
      <w:r w:rsidR="00AD3394">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result </w:t>
      </w:r>
      <w:r w:rsidR="0091337C" w:rsidRPr="0091337C">
        <w:rPr>
          <w:rFonts w:ascii="Times New Roman" w:eastAsia="Times New Roman" w:hAnsi="Times New Roman" w:cs="Times New Roman"/>
          <w:sz w:val="24"/>
          <w:szCs w:val="24"/>
        </w:rPr>
        <w:t>in diverse local environments</w:t>
      </w:r>
      <w:r w:rsidR="00094017">
        <w:rPr>
          <w:rFonts w:ascii="Times New Roman" w:eastAsia="Times New Roman" w:hAnsi="Times New Roman" w:cs="Times New Roman"/>
          <w:sz w:val="24"/>
          <w:szCs w:val="24"/>
        </w:rPr>
        <w:t xml:space="preserve"> that might resist or recover very differently, thus exhibiting </w:t>
      </w:r>
      <w:r w:rsidR="00AD3394">
        <w:rPr>
          <w:rFonts w:ascii="Times New Roman" w:eastAsia="Times New Roman" w:hAnsi="Times New Roman" w:cs="Times New Roman"/>
          <w:sz w:val="24"/>
          <w:szCs w:val="24"/>
        </w:rPr>
        <w:t>variations in</w:t>
      </w:r>
      <w:r w:rsidR="00454DDC">
        <w:rPr>
          <w:rFonts w:ascii="Times New Roman" w:eastAsia="Times New Roman" w:hAnsi="Times New Roman" w:cs="Times New Roman"/>
          <w:sz w:val="24"/>
          <w:szCs w:val="24"/>
        </w:rPr>
        <w:t xml:space="preserve"> CZ </w:t>
      </w:r>
      <w:r w:rsidR="00094017">
        <w:rPr>
          <w:rFonts w:ascii="Times New Roman" w:eastAsia="Times New Roman" w:hAnsi="Times New Roman" w:cs="Times New Roman"/>
          <w:sz w:val="24"/>
          <w:szCs w:val="24"/>
        </w:rPr>
        <w:t xml:space="preserve">resilience. </w:t>
      </w:r>
      <w:r w:rsidR="0091337C" w:rsidRPr="0091337C">
        <w:rPr>
          <w:rFonts w:ascii="Times New Roman" w:eastAsia="Times New Roman" w:hAnsi="Times New Roman" w:cs="Times New Roman"/>
          <w:sz w:val="24"/>
          <w:szCs w:val="24"/>
        </w:rPr>
        <w:t xml:space="preserve"> Additionally, </w:t>
      </w:r>
      <w:r w:rsidR="00454DDC">
        <w:rPr>
          <w:rFonts w:ascii="Times New Roman" w:eastAsia="Times New Roman" w:hAnsi="Times New Roman" w:cs="Times New Roman"/>
          <w:sz w:val="24"/>
          <w:szCs w:val="24"/>
        </w:rPr>
        <w:t xml:space="preserve">these locations experience </w:t>
      </w:r>
      <w:r w:rsidR="008C1617">
        <w:rPr>
          <w:rFonts w:ascii="Times New Roman" w:eastAsia="Times New Roman" w:hAnsi="Times New Roman" w:cs="Times New Roman"/>
          <w:sz w:val="24"/>
          <w:szCs w:val="24"/>
        </w:rPr>
        <w:t>different</w:t>
      </w:r>
      <w:r w:rsidR="00454DDC">
        <w:rPr>
          <w:rFonts w:ascii="Times New Roman" w:eastAsia="Times New Roman" w:hAnsi="Times New Roman" w:cs="Times New Roman"/>
          <w:sz w:val="24"/>
          <w:szCs w:val="24"/>
        </w:rPr>
        <w:t xml:space="preserve"> and sometimes overlapping disturbances</w:t>
      </w:r>
      <w:r w:rsidR="008C1617">
        <w:rPr>
          <w:rFonts w:ascii="Times New Roman" w:eastAsia="Times New Roman" w:hAnsi="Times New Roman" w:cs="Times New Roman"/>
          <w:sz w:val="24"/>
          <w:szCs w:val="24"/>
        </w:rPr>
        <w:t xml:space="preserve">. For example, </w:t>
      </w:r>
      <w:r w:rsidR="00AD3394">
        <w:rPr>
          <w:rFonts w:ascii="Times New Roman" w:eastAsia="Times New Roman" w:hAnsi="Times New Roman" w:cs="Times New Roman"/>
          <w:sz w:val="24"/>
          <w:szCs w:val="24"/>
        </w:rPr>
        <w:t xml:space="preserve">climate change causes </w:t>
      </w:r>
      <w:r w:rsidR="0091337C" w:rsidRPr="0091337C">
        <w:rPr>
          <w:rFonts w:ascii="Times New Roman" w:eastAsia="Times New Roman" w:hAnsi="Times New Roman" w:cs="Times New Roman"/>
          <w:sz w:val="24"/>
          <w:szCs w:val="24"/>
        </w:rPr>
        <w:t>changes in precipitation, potential evapotranspiration</w:t>
      </w:r>
      <w:r w:rsidR="002C4C0B">
        <w:rPr>
          <w:rFonts w:ascii="Times New Roman" w:eastAsia="Times New Roman" w:hAnsi="Times New Roman" w:cs="Times New Roman"/>
          <w:sz w:val="24"/>
          <w:szCs w:val="24"/>
        </w:rPr>
        <w:t xml:space="preserve"> (PET)</w:t>
      </w:r>
      <w:r w:rsidR="0091337C" w:rsidRPr="0091337C">
        <w:rPr>
          <w:rFonts w:ascii="Times New Roman" w:eastAsia="Times New Roman" w:hAnsi="Times New Roman" w:cs="Times New Roman"/>
          <w:sz w:val="24"/>
          <w:szCs w:val="24"/>
        </w:rPr>
        <w:t xml:space="preserve">, soil moisture, and </w:t>
      </w:r>
      <w:r w:rsidR="008C1617">
        <w:rPr>
          <w:rFonts w:ascii="Times New Roman" w:eastAsia="Times New Roman" w:hAnsi="Times New Roman" w:cs="Times New Roman"/>
          <w:sz w:val="24"/>
          <w:szCs w:val="24"/>
        </w:rPr>
        <w:t xml:space="preserve">resulting </w:t>
      </w:r>
      <w:r w:rsidR="0091337C" w:rsidRPr="0091337C">
        <w:rPr>
          <w:rFonts w:ascii="Times New Roman" w:eastAsia="Times New Roman" w:hAnsi="Times New Roman" w:cs="Times New Roman"/>
          <w:sz w:val="24"/>
          <w:szCs w:val="24"/>
        </w:rPr>
        <w:t>stream flow in the coming century</w:t>
      </w:r>
      <w:r w:rsidR="00AD3394">
        <w:rPr>
          <w:rFonts w:ascii="Times New Roman" w:eastAsia="Times New Roman" w:hAnsi="Times New Roman" w:cs="Times New Roman"/>
          <w:sz w:val="24"/>
          <w:szCs w:val="24"/>
        </w:rPr>
        <w:t xml:space="preserve"> </w:t>
      </w:r>
      <w:r w:rsidR="00EB68AE" w:rsidRPr="00EB68AE">
        <w:rPr>
          <w:rFonts w:ascii="Times New Roman" w:eastAsia="Times New Roman" w:hAnsi="Times New Roman" w:cs="Times New Roman"/>
          <w:sz w:val="24"/>
          <w:szCs w:val="24"/>
        </w:rPr>
        <w:t>(Jaramillo et al., 2022)</w:t>
      </w:r>
      <w:r w:rsidR="00AC2678">
        <w:rPr>
          <w:rFonts w:ascii="Times New Roman" w:eastAsia="Times New Roman" w:hAnsi="Times New Roman" w:cs="Times New Roman"/>
          <w:sz w:val="24"/>
          <w:szCs w:val="24"/>
        </w:rPr>
        <w:t xml:space="preserve">, thus the </w:t>
      </w:r>
      <w:r w:rsidR="00F31EEB">
        <w:rPr>
          <w:rFonts w:ascii="Times New Roman" w:eastAsia="Times New Roman" w:hAnsi="Times New Roman" w:cs="Times New Roman"/>
          <w:sz w:val="24"/>
          <w:szCs w:val="24"/>
        </w:rPr>
        <w:t>amount of water in these pathways and reservoirs vary</w:t>
      </w:r>
      <w:r w:rsidR="00AC2678">
        <w:rPr>
          <w:rFonts w:ascii="Times New Roman" w:eastAsia="Times New Roman" w:hAnsi="Times New Roman" w:cs="Times New Roman"/>
          <w:sz w:val="24"/>
          <w:szCs w:val="24"/>
        </w:rPr>
        <w:t>. In</w:t>
      </w:r>
      <w:r w:rsidR="00F31EEB">
        <w:rPr>
          <w:rFonts w:ascii="Times New Roman" w:eastAsia="Times New Roman" w:hAnsi="Times New Roman" w:cs="Times New Roman"/>
          <w:sz w:val="24"/>
          <w:szCs w:val="24"/>
        </w:rPr>
        <w:t xml:space="preserve"> water limited catchments, vegetation can adapt to be more efficient in water uptake (Mehra et al., 2022), leaving less water available for storage in the subsurface or export via streams</w:t>
      </w:r>
      <w:r w:rsidR="00AC2678">
        <w:rPr>
          <w:rFonts w:ascii="Times New Roman" w:eastAsia="Times New Roman" w:hAnsi="Times New Roman" w:cs="Times New Roman"/>
          <w:sz w:val="24"/>
          <w:szCs w:val="24"/>
        </w:rPr>
        <w:t xml:space="preserve">. This way, resilience of vegetation can impact resilience of stream water quality, connecting various ecosystem services based on </w:t>
      </w:r>
      <w:r w:rsidR="009C1F2A">
        <w:rPr>
          <w:rFonts w:ascii="Times New Roman" w:eastAsia="Times New Roman" w:hAnsi="Times New Roman" w:cs="Times New Roman"/>
          <w:sz w:val="24"/>
          <w:szCs w:val="24"/>
        </w:rPr>
        <w:t xml:space="preserve">ecoregions </w:t>
      </w:r>
      <w:r w:rsidR="00AC2678">
        <w:rPr>
          <w:rFonts w:ascii="Times New Roman" w:eastAsia="Times New Roman" w:hAnsi="Times New Roman" w:cs="Times New Roman"/>
          <w:sz w:val="24"/>
          <w:szCs w:val="24"/>
        </w:rPr>
        <w:t xml:space="preserve">and other CZ characteristics </w:t>
      </w:r>
      <w:r w:rsidR="009C1F2A" w:rsidRPr="0091337C">
        <w:rPr>
          <w:rFonts w:ascii="Times New Roman" w:eastAsia="Times New Roman" w:hAnsi="Times New Roman" w:cs="Times New Roman"/>
          <w:sz w:val="24"/>
          <w:szCs w:val="24"/>
        </w:rPr>
        <w:t>(</w:t>
      </w:r>
      <w:r w:rsidR="0091337C" w:rsidRPr="0091337C">
        <w:rPr>
          <w:rFonts w:ascii="Times New Roman" w:eastAsia="Times New Roman" w:hAnsi="Times New Roman" w:cs="Times New Roman"/>
          <w:sz w:val="24"/>
          <w:szCs w:val="24"/>
        </w:rPr>
        <w:t>Hay et al., 2011).</w:t>
      </w:r>
      <w:r w:rsidR="00581A59">
        <w:rPr>
          <w:rFonts w:ascii="Times New Roman" w:eastAsia="Times New Roman" w:hAnsi="Times New Roman" w:cs="Times New Roman"/>
          <w:sz w:val="24"/>
          <w:szCs w:val="24"/>
        </w:rPr>
        <w:t xml:space="preserve"> </w:t>
      </w:r>
      <w:r w:rsidR="008F2034">
        <w:rPr>
          <w:rFonts w:ascii="Times New Roman" w:eastAsia="Times New Roman" w:hAnsi="Times New Roman" w:cs="Times New Roman"/>
          <w:sz w:val="24"/>
          <w:szCs w:val="24"/>
        </w:rPr>
        <w:t xml:space="preserve"> </w:t>
      </w:r>
      <w:r w:rsidR="00D16C95" w:rsidRPr="00CC4741">
        <w:rPr>
          <w:rFonts w:ascii="Times New Roman" w:eastAsia="Times New Roman" w:hAnsi="Times New Roman" w:cs="Times New Roman"/>
          <w:sz w:val="24"/>
          <w:szCs w:val="24"/>
        </w:rPr>
        <w:t>With my work</w:t>
      </w:r>
      <w:r w:rsidR="00D16C95">
        <w:rPr>
          <w:rFonts w:ascii="Times New Roman" w:eastAsia="Times New Roman" w:hAnsi="Times New Roman" w:cs="Times New Roman"/>
          <w:sz w:val="24"/>
          <w:szCs w:val="24"/>
        </w:rPr>
        <w:t>,</w:t>
      </w:r>
      <w:r w:rsidR="00D16C95" w:rsidRPr="00CC4741">
        <w:rPr>
          <w:rFonts w:ascii="Times New Roman" w:eastAsia="Times New Roman" w:hAnsi="Times New Roman" w:cs="Times New Roman"/>
          <w:sz w:val="24"/>
          <w:szCs w:val="24"/>
        </w:rPr>
        <w:t xml:space="preserve"> I will be</w:t>
      </w:r>
      <w:r w:rsidR="00F67E48">
        <w:rPr>
          <w:rFonts w:ascii="Times New Roman" w:eastAsia="Times New Roman" w:hAnsi="Times New Roman" w:cs="Times New Roman"/>
          <w:sz w:val="24"/>
          <w:szCs w:val="24"/>
        </w:rPr>
        <w:t xml:space="preserve"> using a </w:t>
      </w:r>
      <w:r w:rsidR="005A3B05">
        <w:rPr>
          <w:rFonts w:ascii="Times New Roman" w:eastAsia="Times New Roman" w:hAnsi="Times New Roman" w:cs="Times New Roman"/>
          <w:sz w:val="24"/>
          <w:szCs w:val="24"/>
        </w:rPr>
        <w:t>data-based</w:t>
      </w:r>
      <w:r w:rsidR="00F67E48">
        <w:rPr>
          <w:rFonts w:ascii="Times New Roman" w:eastAsia="Times New Roman" w:hAnsi="Times New Roman" w:cs="Times New Roman"/>
          <w:sz w:val="24"/>
          <w:szCs w:val="24"/>
        </w:rPr>
        <w:t xml:space="preserve"> approach to </w:t>
      </w:r>
      <w:r w:rsidR="00D16C95" w:rsidRPr="00CC4741">
        <w:rPr>
          <w:rFonts w:ascii="Times New Roman" w:eastAsia="Times New Roman" w:hAnsi="Times New Roman" w:cs="Times New Roman"/>
          <w:sz w:val="24"/>
          <w:szCs w:val="24"/>
        </w:rPr>
        <w:t>investigat</w:t>
      </w:r>
      <w:r w:rsidR="00F67E48">
        <w:rPr>
          <w:rFonts w:ascii="Times New Roman" w:eastAsia="Times New Roman" w:hAnsi="Times New Roman" w:cs="Times New Roman"/>
          <w:sz w:val="24"/>
          <w:szCs w:val="24"/>
        </w:rPr>
        <w:t xml:space="preserve">e </w:t>
      </w:r>
      <w:r w:rsidR="00D16C95" w:rsidRPr="00CC4741">
        <w:rPr>
          <w:rFonts w:ascii="Times New Roman" w:eastAsia="Times New Roman" w:hAnsi="Times New Roman" w:cs="Times New Roman"/>
          <w:sz w:val="24"/>
          <w:szCs w:val="24"/>
        </w:rPr>
        <w:t xml:space="preserve">how different layers of the CZ respond to </w:t>
      </w:r>
      <w:r w:rsidR="00A96162">
        <w:rPr>
          <w:rFonts w:ascii="Times New Roman" w:eastAsia="Times New Roman" w:hAnsi="Times New Roman" w:cs="Times New Roman"/>
          <w:sz w:val="24"/>
          <w:szCs w:val="24"/>
        </w:rPr>
        <w:t xml:space="preserve">such </w:t>
      </w:r>
      <w:r w:rsidR="00D16C95" w:rsidRPr="00CC4741">
        <w:rPr>
          <w:rFonts w:ascii="Times New Roman" w:eastAsia="Times New Roman" w:hAnsi="Times New Roman" w:cs="Times New Roman"/>
          <w:sz w:val="24"/>
          <w:szCs w:val="24"/>
        </w:rPr>
        <w:t>shifts in precipitation across the CONUS</w:t>
      </w:r>
      <w:r w:rsidR="00A96162">
        <w:rPr>
          <w:rFonts w:ascii="Times New Roman" w:eastAsia="Times New Roman" w:hAnsi="Times New Roman" w:cs="Times New Roman"/>
          <w:sz w:val="24"/>
          <w:szCs w:val="24"/>
        </w:rPr>
        <w:t xml:space="preserve"> and </w:t>
      </w:r>
      <w:r w:rsidR="00EF6E6A">
        <w:rPr>
          <w:rFonts w:ascii="Times New Roman" w:eastAsia="Times New Roman" w:hAnsi="Times New Roman" w:cs="Times New Roman"/>
          <w:sz w:val="24"/>
          <w:szCs w:val="24"/>
        </w:rPr>
        <w:t>evaluate</w:t>
      </w:r>
      <w:r w:rsidR="00A96162">
        <w:rPr>
          <w:rFonts w:ascii="Times New Roman" w:eastAsia="Times New Roman" w:hAnsi="Times New Roman" w:cs="Times New Roman"/>
          <w:sz w:val="24"/>
          <w:szCs w:val="24"/>
        </w:rPr>
        <w:t xml:space="preserve"> connections between </w:t>
      </w:r>
      <w:r w:rsidR="00C47FB0">
        <w:rPr>
          <w:rFonts w:ascii="Times New Roman" w:eastAsia="Times New Roman" w:hAnsi="Times New Roman" w:cs="Times New Roman"/>
          <w:sz w:val="24"/>
          <w:szCs w:val="24"/>
        </w:rPr>
        <w:t>water and vegetation resilience</w:t>
      </w:r>
      <w:r w:rsidR="005A3B05">
        <w:rPr>
          <w:rFonts w:ascii="Times New Roman" w:eastAsia="Times New Roman" w:hAnsi="Times New Roman" w:cs="Times New Roman"/>
          <w:sz w:val="24"/>
          <w:szCs w:val="24"/>
        </w:rPr>
        <w:t xml:space="preserve">. </w:t>
      </w:r>
    </w:p>
    <w:p w14:paraId="3BA5A707" w14:textId="77777777" w:rsidR="008F2034" w:rsidRPr="008F2034" w:rsidRDefault="008F2034">
      <w:pPr>
        <w:spacing w:line="360" w:lineRule="auto"/>
        <w:jc w:val="both"/>
        <w:rPr>
          <w:rFonts w:ascii="Times New Roman" w:eastAsia="Times New Roman" w:hAnsi="Times New Roman" w:cs="Times New Roman"/>
          <w:sz w:val="24"/>
          <w:szCs w:val="24"/>
        </w:rPr>
      </w:pPr>
    </w:p>
    <w:p w14:paraId="5707E987" w14:textId="4E450B9E" w:rsidR="00D16C95" w:rsidRDefault="00D16C95">
      <w:pPr>
        <w:spacing w:line="360" w:lineRule="auto"/>
        <w:jc w:val="both"/>
        <w:rPr>
          <w:rFonts w:ascii="Times New Roman" w:eastAsia="Times New Roman" w:hAnsi="Times New Roman" w:cs="Times New Roman"/>
          <w:sz w:val="24"/>
          <w:szCs w:val="24"/>
        </w:rPr>
      </w:pPr>
    </w:p>
    <w:p w14:paraId="22C11E58" w14:textId="4D3842D3" w:rsidR="00E301E0" w:rsidRDefault="005B6A03" w:rsidP="00CA4842">
      <w:pPr>
        <w:pStyle w:val="ListParagraph"/>
        <w:numPr>
          <w:ilvl w:val="0"/>
          <w:numId w:val="10"/>
        </w:numPr>
        <w:spacing w:line="360" w:lineRule="auto"/>
      </w:pPr>
      <w:r w:rsidRPr="00EA7B1A">
        <w:rPr>
          <w:rFonts w:ascii="Times New Roman" w:eastAsia="Times New Roman" w:hAnsi="Times New Roman" w:cs="Times New Roman"/>
          <w:b/>
          <w:bCs/>
          <w:sz w:val="24"/>
          <w:szCs w:val="24"/>
        </w:rPr>
        <w:lastRenderedPageBreak/>
        <w:t xml:space="preserve">Background </w:t>
      </w:r>
    </w:p>
    <w:p w14:paraId="55E7E35E" w14:textId="5FFE3B30" w:rsidR="005B6A03" w:rsidRPr="00CA4842" w:rsidRDefault="005B6A03" w:rsidP="00CA4842">
      <w:pPr>
        <w:pStyle w:val="ListParagraph"/>
        <w:numPr>
          <w:ilvl w:val="1"/>
          <w:numId w:val="10"/>
        </w:numPr>
        <w:spacing w:line="360" w:lineRule="auto"/>
        <w:rPr>
          <w:rFonts w:ascii="Times New Roman" w:eastAsia="Times New Roman" w:hAnsi="Times New Roman" w:cs="Times New Roman"/>
          <w:bCs/>
          <w:sz w:val="24"/>
          <w:szCs w:val="24"/>
        </w:rPr>
      </w:pPr>
      <w:r w:rsidRPr="00CA4842">
        <w:rPr>
          <w:rFonts w:ascii="Times New Roman" w:eastAsia="Times New Roman" w:hAnsi="Times New Roman" w:cs="Times New Roman"/>
          <w:b/>
          <w:sz w:val="24"/>
          <w:szCs w:val="24"/>
        </w:rPr>
        <w:t xml:space="preserve">Stream water quality </w:t>
      </w:r>
    </w:p>
    <w:p w14:paraId="52E6CCE5" w14:textId="28EDA64A" w:rsidR="0071657B" w:rsidRDefault="00BB6E1D" w:rsidP="00CA4842">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Stream </w:t>
      </w:r>
      <w:r w:rsidR="00612559">
        <w:rPr>
          <w:rFonts w:ascii="Times New Roman" w:eastAsia="Times New Roman" w:hAnsi="Times New Roman" w:cs="Times New Roman"/>
          <w:sz w:val="24"/>
          <w:szCs w:val="24"/>
        </w:rPr>
        <w:t xml:space="preserve">and river </w:t>
      </w:r>
      <w:r>
        <w:rPr>
          <w:rFonts w:ascii="Times New Roman" w:eastAsia="Times New Roman" w:hAnsi="Times New Roman" w:cs="Times New Roman"/>
          <w:sz w:val="24"/>
          <w:szCs w:val="24"/>
        </w:rPr>
        <w:t xml:space="preserve">water quality </w:t>
      </w:r>
      <w:r w:rsidR="00612559">
        <w:rPr>
          <w:rFonts w:ascii="Times New Roman" w:eastAsia="Times New Roman" w:hAnsi="Times New Roman" w:cs="Times New Roman"/>
          <w:sz w:val="24"/>
          <w:szCs w:val="24"/>
        </w:rPr>
        <w:t>is important</w:t>
      </w:r>
      <w:r>
        <w:rPr>
          <w:rFonts w:ascii="Times New Roman" w:eastAsia="Times New Roman" w:hAnsi="Times New Roman" w:cs="Times New Roman"/>
          <w:sz w:val="24"/>
          <w:szCs w:val="24"/>
        </w:rPr>
        <w:t xml:space="preserve"> because </w:t>
      </w:r>
      <w:r w:rsidR="00C47FB0">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affects many aspects of the environment</w:t>
      </w:r>
      <w:r w:rsidR="00F95D1F">
        <w:rPr>
          <w:rFonts w:ascii="Times New Roman" w:eastAsia="Times New Roman" w:hAnsi="Times New Roman" w:cs="Times New Roman"/>
          <w:sz w:val="24"/>
          <w:szCs w:val="24"/>
        </w:rPr>
        <w:t xml:space="preserve">, </w:t>
      </w:r>
      <w:r w:rsidRPr="00E9165A">
        <w:rPr>
          <w:rFonts w:ascii="Times New Roman" w:eastAsia="Times New Roman" w:hAnsi="Times New Roman" w:cs="Times New Roman"/>
          <w:sz w:val="24"/>
          <w:szCs w:val="24"/>
        </w:rPr>
        <w:t xml:space="preserve">aquatic </w:t>
      </w:r>
      <w:r w:rsidR="00F95D1F" w:rsidRPr="00E9165A">
        <w:rPr>
          <w:rFonts w:ascii="Times New Roman" w:eastAsia="Times New Roman" w:hAnsi="Times New Roman" w:cs="Times New Roman"/>
          <w:sz w:val="24"/>
          <w:szCs w:val="24"/>
        </w:rPr>
        <w:t>life</w:t>
      </w:r>
      <w:r w:rsidR="00F95D1F">
        <w:rPr>
          <w:rFonts w:ascii="Times New Roman" w:eastAsia="Times New Roman" w:hAnsi="Times New Roman" w:cs="Times New Roman"/>
          <w:sz w:val="24"/>
          <w:szCs w:val="24"/>
        </w:rPr>
        <w:t xml:space="preserve">, </w:t>
      </w:r>
      <w:r w:rsidR="00F95D1F" w:rsidRPr="00E9165A">
        <w:rPr>
          <w:rFonts w:ascii="Times New Roman" w:eastAsia="Times New Roman" w:hAnsi="Times New Roman" w:cs="Times New Roman"/>
          <w:sz w:val="24"/>
          <w:szCs w:val="24"/>
        </w:rPr>
        <w:t>habitats</w:t>
      </w:r>
      <w:r w:rsidRPr="00E9165A">
        <w:rPr>
          <w:rFonts w:ascii="Times New Roman" w:eastAsia="Times New Roman" w:hAnsi="Times New Roman" w:cs="Times New Roman"/>
          <w:sz w:val="24"/>
          <w:szCs w:val="24"/>
        </w:rPr>
        <w:t xml:space="preserve">, </w:t>
      </w:r>
      <w:r w:rsidR="004D7D2B">
        <w:rPr>
          <w:rFonts w:ascii="Times New Roman" w:eastAsia="Times New Roman" w:hAnsi="Times New Roman" w:cs="Times New Roman"/>
          <w:sz w:val="24"/>
          <w:szCs w:val="24"/>
        </w:rPr>
        <w:t>and</w:t>
      </w:r>
      <w:r w:rsidRPr="00E9165A">
        <w:rPr>
          <w:rFonts w:ascii="Times New Roman" w:eastAsia="Times New Roman" w:hAnsi="Times New Roman" w:cs="Times New Roman"/>
          <w:sz w:val="24"/>
          <w:szCs w:val="24"/>
        </w:rPr>
        <w:t xml:space="preserve"> biodiversity (</w:t>
      </w:r>
      <w:r w:rsidR="00E9165A" w:rsidRPr="00CA4842">
        <w:rPr>
          <w:rFonts w:ascii="Times New Roman" w:hAnsi="Times New Roman" w:cs="Times New Roman"/>
          <w:sz w:val="24"/>
          <w:szCs w:val="24"/>
        </w:rPr>
        <w:t>Ríos-Touma et al., 2022)</w:t>
      </w:r>
      <w:r w:rsidRPr="00E9165A">
        <w:rPr>
          <w:rFonts w:ascii="Times New Roman" w:eastAsia="Times New Roman" w:hAnsi="Times New Roman" w:cs="Times New Roman"/>
          <w:sz w:val="24"/>
          <w:szCs w:val="24"/>
        </w:rPr>
        <w:t xml:space="preserve">. </w:t>
      </w:r>
      <w:r w:rsidR="00E9165A" w:rsidRPr="00E9165A">
        <w:rPr>
          <w:rFonts w:ascii="Times New Roman" w:eastAsia="Times New Roman" w:hAnsi="Times New Roman" w:cs="Times New Roman"/>
          <w:sz w:val="24"/>
          <w:szCs w:val="24"/>
        </w:rPr>
        <w:t xml:space="preserve">Streams also have important </w:t>
      </w:r>
      <w:r w:rsidR="00612559" w:rsidRPr="00E9165A">
        <w:rPr>
          <w:rFonts w:ascii="Times New Roman" w:eastAsia="Times New Roman" w:hAnsi="Times New Roman" w:cs="Times New Roman"/>
          <w:sz w:val="24"/>
          <w:szCs w:val="24"/>
        </w:rPr>
        <w:t>implications</w:t>
      </w:r>
      <w:r w:rsidR="00E9165A" w:rsidRPr="00E9165A">
        <w:rPr>
          <w:rFonts w:ascii="Times New Roman" w:eastAsia="Times New Roman" w:hAnsi="Times New Roman" w:cs="Times New Roman"/>
          <w:sz w:val="24"/>
          <w:szCs w:val="24"/>
        </w:rPr>
        <w:t xml:space="preserve"> </w:t>
      </w:r>
      <w:r w:rsidR="00612559">
        <w:rPr>
          <w:rFonts w:ascii="Times New Roman" w:eastAsia="Times New Roman" w:hAnsi="Times New Roman" w:cs="Times New Roman"/>
          <w:sz w:val="24"/>
          <w:szCs w:val="24"/>
        </w:rPr>
        <w:t>for</w:t>
      </w:r>
      <w:r w:rsidR="00612559" w:rsidRPr="00E9165A">
        <w:rPr>
          <w:rFonts w:ascii="Times New Roman" w:eastAsia="Times New Roman" w:hAnsi="Times New Roman" w:cs="Times New Roman"/>
          <w:sz w:val="24"/>
          <w:szCs w:val="24"/>
        </w:rPr>
        <w:t xml:space="preserve"> </w:t>
      </w:r>
      <w:r w:rsidR="00E9165A" w:rsidRPr="00E9165A">
        <w:rPr>
          <w:rFonts w:ascii="Times New Roman" w:eastAsia="Times New Roman" w:hAnsi="Times New Roman" w:cs="Times New Roman"/>
          <w:sz w:val="24"/>
          <w:szCs w:val="24"/>
        </w:rPr>
        <w:t>human life, as we depend on stream and river water for drinking water, recreation, and much more.</w:t>
      </w:r>
      <w:r w:rsidRPr="00E9165A">
        <w:rPr>
          <w:rFonts w:ascii="Times New Roman" w:eastAsia="Times New Roman" w:hAnsi="Times New Roman" w:cs="Times New Roman"/>
          <w:sz w:val="24"/>
          <w:szCs w:val="24"/>
        </w:rPr>
        <w:t xml:space="preserve"> </w:t>
      </w:r>
      <w:r w:rsidR="005B6A03" w:rsidRPr="00E9165A">
        <w:rPr>
          <w:rFonts w:ascii="Times New Roman" w:eastAsia="Times New Roman" w:hAnsi="Times New Roman" w:cs="Times New Roman"/>
          <w:sz w:val="24"/>
          <w:szCs w:val="24"/>
        </w:rPr>
        <w:t>Furthermore, s</w:t>
      </w:r>
      <w:r w:rsidR="005B6A03" w:rsidRPr="00E9165A">
        <w:rPr>
          <w:rFonts w:ascii="Times New Roman" w:eastAsia="Times New Roman" w:hAnsi="Times New Roman" w:cs="Times New Roman"/>
          <w:bCs/>
          <w:sz w:val="24"/>
          <w:szCs w:val="24"/>
        </w:rPr>
        <w:t>treams can be an important indicator</w:t>
      </w:r>
      <w:r w:rsidR="005B6A03" w:rsidRPr="00F42E7D">
        <w:rPr>
          <w:rFonts w:ascii="Times New Roman" w:eastAsia="Times New Roman" w:hAnsi="Times New Roman" w:cs="Times New Roman"/>
          <w:bCs/>
          <w:sz w:val="24"/>
          <w:szCs w:val="24"/>
        </w:rPr>
        <w:t xml:space="preserve"> of CZ functioning, as they </w:t>
      </w:r>
      <w:r w:rsidR="00612559">
        <w:rPr>
          <w:rFonts w:ascii="Times New Roman" w:eastAsia="Times New Roman" w:hAnsi="Times New Roman" w:cs="Times New Roman"/>
          <w:bCs/>
          <w:sz w:val="24"/>
          <w:szCs w:val="24"/>
        </w:rPr>
        <w:t xml:space="preserve">offer an </w:t>
      </w:r>
      <w:r w:rsidR="005B6A03" w:rsidRPr="00F42E7D">
        <w:rPr>
          <w:rFonts w:ascii="Times New Roman" w:eastAsia="Times New Roman" w:hAnsi="Times New Roman" w:cs="Times New Roman"/>
          <w:bCs/>
          <w:sz w:val="24"/>
          <w:szCs w:val="24"/>
        </w:rPr>
        <w:t>integrat</w:t>
      </w:r>
      <w:r w:rsidR="00612559">
        <w:rPr>
          <w:rFonts w:ascii="Times New Roman" w:eastAsia="Times New Roman" w:hAnsi="Times New Roman" w:cs="Times New Roman"/>
          <w:bCs/>
          <w:sz w:val="24"/>
          <w:szCs w:val="24"/>
        </w:rPr>
        <w:t>ed</w:t>
      </w:r>
      <w:r w:rsidR="005B6A03">
        <w:rPr>
          <w:rFonts w:ascii="Times New Roman" w:eastAsia="Times New Roman" w:hAnsi="Times New Roman" w:cs="Times New Roman"/>
          <w:bCs/>
          <w:sz w:val="24"/>
          <w:szCs w:val="24"/>
        </w:rPr>
        <w:t xml:space="preserve"> signal of the </w:t>
      </w:r>
      <w:r w:rsidR="00612559">
        <w:rPr>
          <w:rFonts w:ascii="Times New Roman" w:eastAsia="Times New Roman" w:hAnsi="Times New Roman" w:cs="Times New Roman"/>
          <w:bCs/>
          <w:sz w:val="24"/>
          <w:szCs w:val="24"/>
        </w:rPr>
        <w:t xml:space="preserve">land </w:t>
      </w:r>
      <w:r w:rsidR="005B6A03">
        <w:rPr>
          <w:rFonts w:ascii="Times New Roman" w:eastAsia="Times New Roman" w:hAnsi="Times New Roman" w:cs="Times New Roman"/>
          <w:bCs/>
          <w:sz w:val="24"/>
          <w:szCs w:val="24"/>
        </w:rPr>
        <w:t>area they are draining</w:t>
      </w:r>
      <w:r w:rsidR="00A31EE8">
        <w:rPr>
          <w:rFonts w:ascii="Times New Roman" w:eastAsia="Times New Roman" w:hAnsi="Times New Roman" w:cs="Times New Roman"/>
          <w:bCs/>
          <w:sz w:val="24"/>
          <w:szCs w:val="24"/>
        </w:rPr>
        <w:t xml:space="preserve">. </w:t>
      </w:r>
      <w:r w:rsidR="00E9165A">
        <w:rPr>
          <w:rFonts w:ascii="Times New Roman" w:eastAsia="Times New Roman" w:hAnsi="Times New Roman" w:cs="Times New Roman"/>
          <w:bCs/>
          <w:sz w:val="24"/>
          <w:szCs w:val="24"/>
        </w:rPr>
        <w:t>Thus,</w:t>
      </w:r>
      <w:r w:rsidR="005B6A03">
        <w:rPr>
          <w:rFonts w:ascii="Times New Roman" w:eastAsia="Times New Roman" w:hAnsi="Times New Roman" w:cs="Times New Roman"/>
          <w:bCs/>
          <w:sz w:val="24"/>
          <w:szCs w:val="24"/>
        </w:rPr>
        <w:t xml:space="preserve"> streams are monitored continuously</w:t>
      </w:r>
      <w:r w:rsidR="002C7D11">
        <w:rPr>
          <w:rFonts w:ascii="Times New Roman" w:eastAsia="Times New Roman" w:hAnsi="Times New Roman" w:cs="Times New Roman"/>
          <w:bCs/>
          <w:sz w:val="24"/>
          <w:szCs w:val="24"/>
        </w:rPr>
        <w:t xml:space="preserve"> by government agencies like the U.S. Geological Survey (USGS)</w:t>
      </w:r>
      <w:r w:rsidR="005B6A03">
        <w:rPr>
          <w:rFonts w:ascii="Times New Roman" w:eastAsia="Times New Roman" w:hAnsi="Times New Roman" w:cs="Times New Roman"/>
          <w:bCs/>
          <w:sz w:val="24"/>
          <w:szCs w:val="24"/>
        </w:rPr>
        <w:t xml:space="preserve"> to collect information on </w:t>
      </w:r>
      <w:r w:rsidR="0071657B">
        <w:rPr>
          <w:rFonts w:ascii="Times New Roman" w:eastAsia="Times New Roman" w:hAnsi="Times New Roman" w:cs="Times New Roman"/>
          <w:bCs/>
          <w:sz w:val="24"/>
          <w:szCs w:val="24"/>
        </w:rPr>
        <w:t>water quality and track potential changes</w:t>
      </w:r>
      <w:r w:rsidR="002C7D11">
        <w:rPr>
          <w:rFonts w:ascii="Times New Roman" w:eastAsia="Times New Roman" w:hAnsi="Times New Roman" w:cs="Times New Roman"/>
          <w:bCs/>
          <w:sz w:val="24"/>
          <w:szCs w:val="24"/>
        </w:rPr>
        <w:t>.</w:t>
      </w:r>
    </w:p>
    <w:p w14:paraId="5C84964B" w14:textId="77777777" w:rsidR="0071657B" w:rsidRPr="0071657B" w:rsidRDefault="0071657B" w:rsidP="00CA4842">
      <w:pPr>
        <w:spacing w:line="360" w:lineRule="auto"/>
        <w:jc w:val="both"/>
        <w:rPr>
          <w:rFonts w:ascii="Times New Roman" w:eastAsia="Times New Roman" w:hAnsi="Times New Roman" w:cs="Times New Roman"/>
          <w:sz w:val="24"/>
          <w:szCs w:val="24"/>
        </w:rPr>
      </w:pPr>
    </w:p>
    <w:p w14:paraId="487635D4" w14:textId="57B43C70" w:rsidR="0071657B" w:rsidRDefault="00BB6E1D" w:rsidP="00CA484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parameters can </w:t>
      </w:r>
      <w:r w:rsidR="00612559">
        <w:rPr>
          <w:rFonts w:ascii="Times New Roman" w:eastAsia="Times New Roman" w:hAnsi="Times New Roman" w:cs="Times New Roman"/>
          <w:sz w:val="24"/>
          <w:szCs w:val="24"/>
        </w:rPr>
        <w:t>signal</w:t>
      </w:r>
      <w:r>
        <w:rPr>
          <w:rFonts w:ascii="Times New Roman" w:eastAsia="Times New Roman" w:hAnsi="Times New Roman" w:cs="Times New Roman"/>
          <w:sz w:val="24"/>
          <w:szCs w:val="24"/>
        </w:rPr>
        <w:t xml:space="preserve"> the quality of water</w:t>
      </w:r>
      <w:r w:rsidR="0071657B">
        <w:rPr>
          <w:rFonts w:ascii="Times New Roman" w:eastAsia="Times New Roman" w:hAnsi="Times New Roman" w:cs="Times New Roman"/>
          <w:sz w:val="24"/>
          <w:szCs w:val="24"/>
        </w:rPr>
        <w:t>, including pH, temperature, dissolved oxygen and t</w:t>
      </w:r>
      <w:r>
        <w:rPr>
          <w:rFonts w:ascii="Times New Roman" w:eastAsia="Times New Roman" w:hAnsi="Times New Roman" w:cs="Times New Roman"/>
          <w:sz w:val="24"/>
          <w:szCs w:val="24"/>
        </w:rPr>
        <w:t xml:space="preserve">he </w:t>
      </w:r>
      <w:r w:rsidR="0071657B">
        <w:rPr>
          <w:rFonts w:ascii="Times New Roman" w:eastAsia="Times New Roman" w:hAnsi="Times New Roman" w:cs="Times New Roman"/>
          <w:sz w:val="24"/>
          <w:szCs w:val="24"/>
        </w:rPr>
        <w:t>concentration of solutes or particles (i.e. turbidity)</w:t>
      </w:r>
      <w:r>
        <w:rPr>
          <w:rFonts w:ascii="Times New Roman" w:eastAsia="Times New Roman" w:hAnsi="Times New Roman" w:cs="Times New Roman"/>
          <w:sz w:val="24"/>
          <w:szCs w:val="24"/>
        </w:rPr>
        <w:t xml:space="preserve">. </w:t>
      </w:r>
      <w:r w:rsidR="0071657B">
        <w:rPr>
          <w:rFonts w:ascii="Times New Roman" w:eastAsia="Times New Roman" w:hAnsi="Times New Roman" w:cs="Times New Roman"/>
          <w:sz w:val="24"/>
          <w:szCs w:val="24"/>
        </w:rPr>
        <w:t>For example, h</w:t>
      </w:r>
      <w:r>
        <w:rPr>
          <w:rFonts w:ascii="Times New Roman" w:eastAsia="Times New Roman" w:hAnsi="Times New Roman" w:cs="Times New Roman"/>
          <w:sz w:val="24"/>
          <w:szCs w:val="24"/>
        </w:rPr>
        <w:t xml:space="preserve">igh levels of nutrients like </w:t>
      </w:r>
      <w:r w:rsidR="0071657B">
        <w:rPr>
          <w:rFonts w:ascii="Times New Roman" w:eastAsia="Times New Roman" w:hAnsi="Times New Roman" w:cs="Times New Roman"/>
          <w:sz w:val="24"/>
          <w:szCs w:val="24"/>
        </w:rPr>
        <w:t xml:space="preserve">nitrate </w:t>
      </w:r>
      <w:r>
        <w:rPr>
          <w:rFonts w:ascii="Times New Roman" w:eastAsia="Times New Roman" w:hAnsi="Times New Roman" w:cs="Times New Roman"/>
          <w:sz w:val="24"/>
          <w:szCs w:val="24"/>
        </w:rPr>
        <w:t>may result in algae</w:t>
      </w:r>
      <w:r w:rsidR="0071657B">
        <w:rPr>
          <w:rFonts w:ascii="Times New Roman" w:eastAsia="Times New Roman" w:hAnsi="Times New Roman" w:cs="Times New Roman"/>
          <w:sz w:val="24"/>
          <w:szCs w:val="24"/>
        </w:rPr>
        <w:t xml:space="preserve"> blooms that impact oxygen availability of aquatic wildlife</w:t>
      </w:r>
      <w:r w:rsidR="00E648BF">
        <w:rPr>
          <w:rFonts w:ascii="Times New Roman" w:eastAsia="Times New Roman" w:hAnsi="Times New Roman" w:cs="Times New Roman"/>
          <w:sz w:val="24"/>
          <w:szCs w:val="24"/>
        </w:rPr>
        <w:t xml:space="preserve"> </w:t>
      </w:r>
      <w:r w:rsidR="00E648BF" w:rsidRPr="00A65347">
        <w:rPr>
          <w:rFonts w:ascii="Times New Roman" w:eastAsia="Times New Roman" w:hAnsi="Times New Roman" w:cs="Times New Roman"/>
          <w:sz w:val="24"/>
          <w:szCs w:val="24"/>
        </w:rPr>
        <w:t>(</w:t>
      </w:r>
      <w:proofErr w:type="spellStart"/>
      <w:r w:rsidR="00A65347" w:rsidRPr="00E45D39">
        <w:rPr>
          <w:rFonts w:ascii="Times New Roman" w:hAnsi="Times New Roman" w:cs="Times New Roman"/>
          <w:sz w:val="24"/>
          <w:szCs w:val="24"/>
        </w:rPr>
        <w:t>Akpor</w:t>
      </w:r>
      <w:proofErr w:type="spellEnd"/>
      <w:r w:rsidR="00A65347" w:rsidRPr="00E45D39">
        <w:rPr>
          <w:rFonts w:ascii="Times New Roman" w:hAnsi="Times New Roman" w:cs="Times New Roman"/>
          <w:sz w:val="24"/>
          <w:szCs w:val="24"/>
        </w:rPr>
        <w:t xml:space="preserve"> et al., 2014</w:t>
      </w:r>
      <w:r w:rsidR="00E648BF" w:rsidRPr="00A65347">
        <w:rPr>
          <w:rFonts w:ascii="Times New Roman" w:eastAsia="Times New Roman" w:hAnsi="Times New Roman" w:cs="Times New Roman"/>
          <w:sz w:val="24"/>
          <w:szCs w:val="24"/>
        </w:rPr>
        <w:t>)</w:t>
      </w:r>
      <w:r w:rsidR="0071657B" w:rsidRPr="00A65347">
        <w:rPr>
          <w:rFonts w:ascii="Times New Roman" w:eastAsia="Times New Roman" w:hAnsi="Times New Roman" w:cs="Times New Roman"/>
          <w:sz w:val="24"/>
          <w:szCs w:val="24"/>
        </w:rPr>
        <w:t>.</w:t>
      </w:r>
      <w:r w:rsidR="0071657B">
        <w:rPr>
          <w:rFonts w:ascii="Times New Roman" w:eastAsia="Times New Roman" w:hAnsi="Times New Roman" w:cs="Times New Roman"/>
          <w:sz w:val="24"/>
          <w:szCs w:val="24"/>
        </w:rPr>
        <w:t xml:space="preserve"> Increasing w</w:t>
      </w:r>
      <w:r>
        <w:rPr>
          <w:rFonts w:ascii="Times New Roman" w:eastAsia="Times New Roman" w:hAnsi="Times New Roman" w:cs="Times New Roman"/>
          <w:sz w:val="24"/>
          <w:szCs w:val="24"/>
        </w:rPr>
        <w:t xml:space="preserve">ater temperature can </w:t>
      </w:r>
      <w:r w:rsidR="0071657B">
        <w:rPr>
          <w:rFonts w:ascii="Times New Roman" w:eastAsia="Times New Roman" w:hAnsi="Times New Roman" w:cs="Times New Roman"/>
          <w:sz w:val="24"/>
          <w:szCs w:val="24"/>
        </w:rPr>
        <w:t>be harmful for aquatic species because of reduced oxygen solubility</w:t>
      </w:r>
      <w:r w:rsidR="003F6456">
        <w:rPr>
          <w:rFonts w:ascii="Times New Roman" w:eastAsia="Times New Roman" w:hAnsi="Times New Roman" w:cs="Times New Roman"/>
          <w:sz w:val="24"/>
          <w:szCs w:val="24"/>
        </w:rPr>
        <w:t xml:space="preserve">. </w:t>
      </w:r>
      <w:r w:rsidR="00612559">
        <w:rPr>
          <w:rFonts w:ascii="Times New Roman" w:eastAsia="Times New Roman" w:hAnsi="Times New Roman" w:cs="Times New Roman"/>
          <w:sz w:val="24"/>
          <w:szCs w:val="24"/>
        </w:rPr>
        <w:t>I</w:t>
      </w:r>
      <w:r w:rsidR="0071657B">
        <w:rPr>
          <w:rFonts w:ascii="Times New Roman" w:eastAsia="Times New Roman" w:hAnsi="Times New Roman" w:cs="Times New Roman"/>
          <w:sz w:val="24"/>
          <w:szCs w:val="24"/>
        </w:rPr>
        <w:t>ncreased total dissolved solute</w:t>
      </w:r>
      <w:r w:rsidR="003F6456">
        <w:rPr>
          <w:rFonts w:ascii="Times New Roman" w:eastAsia="Times New Roman" w:hAnsi="Times New Roman" w:cs="Times New Roman"/>
          <w:sz w:val="24"/>
          <w:szCs w:val="24"/>
        </w:rPr>
        <w:t xml:space="preserve"> (TDS)</w:t>
      </w:r>
      <w:r w:rsidR="0071657B">
        <w:rPr>
          <w:rFonts w:ascii="Times New Roman" w:eastAsia="Times New Roman" w:hAnsi="Times New Roman" w:cs="Times New Roman"/>
          <w:sz w:val="24"/>
          <w:szCs w:val="24"/>
        </w:rPr>
        <w:t xml:space="preserve"> concentration </w:t>
      </w:r>
      <w:r>
        <w:rPr>
          <w:rFonts w:ascii="Times New Roman" w:eastAsia="Times New Roman" w:hAnsi="Times New Roman" w:cs="Times New Roman"/>
          <w:sz w:val="24"/>
          <w:szCs w:val="24"/>
        </w:rPr>
        <w:t>and increase</w:t>
      </w:r>
      <w:r w:rsidR="003F645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turbidity </w:t>
      </w:r>
      <w:r w:rsidR="0071657B">
        <w:rPr>
          <w:rFonts w:ascii="Times New Roman" w:eastAsia="Times New Roman" w:hAnsi="Times New Roman" w:cs="Times New Roman"/>
          <w:sz w:val="24"/>
          <w:szCs w:val="24"/>
        </w:rPr>
        <w:t>can cause issues with water treatment</w:t>
      </w:r>
      <w:r w:rsidR="003F6456">
        <w:rPr>
          <w:rFonts w:ascii="Times New Roman" w:eastAsia="Times New Roman" w:hAnsi="Times New Roman" w:cs="Times New Roman"/>
          <w:sz w:val="24"/>
          <w:szCs w:val="24"/>
        </w:rPr>
        <w:t>, harm aquatic wildlife</w:t>
      </w:r>
      <w:r w:rsidR="0071657B">
        <w:rPr>
          <w:rFonts w:ascii="Times New Roman" w:eastAsia="Times New Roman" w:hAnsi="Times New Roman" w:cs="Times New Roman"/>
          <w:sz w:val="24"/>
          <w:szCs w:val="24"/>
        </w:rPr>
        <w:t xml:space="preserve"> and/or limit photosynthetic activity due to lig</w:t>
      </w:r>
      <w:r w:rsidR="0071657B" w:rsidRPr="0063784F">
        <w:rPr>
          <w:rFonts w:ascii="Times New Roman" w:eastAsia="Times New Roman" w:hAnsi="Times New Roman" w:cs="Times New Roman"/>
          <w:sz w:val="24"/>
          <w:szCs w:val="24"/>
        </w:rPr>
        <w:t xml:space="preserve">ht limitation </w:t>
      </w:r>
      <w:r w:rsidRPr="0063784F">
        <w:rPr>
          <w:rFonts w:ascii="Times New Roman" w:eastAsia="Times New Roman" w:hAnsi="Times New Roman" w:cs="Times New Roman"/>
          <w:sz w:val="24"/>
          <w:szCs w:val="24"/>
        </w:rPr>
        <w:t>(</w:t>
      </w:r>
      <w:proofErr w:type="spellStart"/>
      <w:r w:rsidR="0063784F" w:rsidRPr="00CA4842">
        <w:rPr>
          <w:rFonts w:ascii="Times New Roman" w:hAnsi="Times New Roman" w:cs="Times New Roman"/>
          <w:sz w:val="24"/>
          <w:szCs w:val="24"/>
        </w:rPr>
        <w:t>Verspagen</w:t>
      </w:r>
      <w:proofErr w:type="spellEnd"/>
      <w:r w:rsidR="0063784F" w:rsidRPr="00CA4842">
        <w:rPr>
          <w:rFonts w:ascii="Times New Roman" w:hAnsi="Times New Roman" w:cs="Times New Roman"/>
          <w:sz w:val="24"/>
          <w:szCs w:val="24"/>
        </w:rPr>
        <w:t xml:space="preserve"> et al., 2014</w:t>
      </w:r>
      <w:r w:rsidRPr="006378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9B15660" w14:textId="77777777" w:rsidR="0071657B" w:rsidRDefault="0071657B" w:rsidP="00CA4842">
      <w:pPr>
        <w:spacing w:line="360" w:lineRule="auto"/>
        <w:jc w:val="both"/>
        <w:rPr>
          <w:rFonts w:ascii="Times New Roman" w:eastAsia="Times New Roman" w:hAnsi="Times New Roman" w:cs="Times New Roman"/>
          <w:sz w:val="24"/>
          <w:szCs w:val="24"/>
        </w:rPr>
      </w:pPr>
    </w:p>
    <w:p w14:paraId="1A016D0C" w14:textId="6F3476D6" w:rsidR="00E301E0" w:rsidRDefault="00A65347" w:rsidP="00361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71657B">
        <w:rPr>
          <w:rFonts w:ascii="Times New Roman" w:eastAsia="Times New Roman" w:hAnsi="Times New Roman" w:cs="Times New Roman"/>
          <w:sz w:val="24"/>
          <w:szCs w:val="24"/>
        </w:rPr>
        <w:t xml:space="preserve"> the context of shifts in precipitation and changes in water availability with </w:t>
      </w:r>
      <w:r w:rsidR="00067330">
        <w:rPr>
          <w:rFonts w:ascii="Times New Roman" w:eastAsia="Times New Roman" w:hAnsi="Times New Roman" w:cs="Times New Roman"/>
          <w:sz w:val="24"/>
          <w:szCs w:val="24"/>
        </w:rPr>
        <w:t>climate</w:t>
      </w:r>
      <w:r w:rsidR="0071657B">
        <w:rPr>
          <w:rFonts w:ascii="Times New Roman" w:eastAsia="Times New Roman" w:hAnsi="Times New Roman" w:cs="Times New Roman"/>
          <w:sz w:val="24"/>
          <w:szCs w:val="24"/>
        </w:rPr>
        <w:t xml:space="preserve"> change, water quality </w:t>
      </w:r>
      <w:r w:rsidR="00612559">
        <w:rPr>
          <w:rFonts w:ascii="Times New Roman" w:eastAsia="Times New Roman" w:hAnsi="Times New Roman" w:cs="Times New Roman"/>
          <w:sz w:val="24"/>
          <w:szCs w:val="24"/>
        </w:rPr>
        <w:t>might degrade</w:t>
      </w:r>
      <w:r w:rsidR="0071657B">
        <w:rPr>
          <w:rFonts w:ascii="Times New Roman" w:eastAsia="Times New Roman" w:hAnsi="Times New Roman" w:cs="Times New Roman"/>
          <w:sz w:val="24"/>
          <w:szCs w:val="24"/>
        </w:rPr>
        <w:t xml:space="preserve">. </w:t>
      </w:r>
      <w:r w:rsidR="0071657B" w:rsidRPr="00EA7B1A">
        <w:rPr>
          <w:rFonts w:ascii="Times New Roman" w:eastAsia="Times New Roman" w:hAnsi="Times New Roman" w:cs="Times New Roman"/>
          <w:bCs/>
          <w:sz w:val="24"/>
          <w:szCs w:val="24"/>
        </w:rPr>
        <w:t xml:space="preserve">For example, a recent study </w:t>
      </w:r>
      <w:r w:rsidR="00F31EEB">
        <w:rPr>
          <w:rFonts w:ascii="Times New Roman" w:eastAsia="Times New Roman" w:hAnsi="Times New Roman" w:cs="Times New Roman"/>
          <w:bCs/>
          <w:sz w:val="24"/>
          <w:szCs w:val="24"/>
        </w:rPr>
        <w:t>by</w:t>
      </w:r>
      <w:r w:rsidR="0071657B" w:rsidRPr="00EA7B1A">
        <w:rPr>
          <w:rFonts w:ascii="Times New Roman" w:eastAsia="Times New Roman" w:hAnsi="Times New Roman" w:cs="Times New Roman"/>
          <w:bCs/>
          <w:sz w:val="24"/>
          <w:szCs w:val="24"/>
        </w:rPr>
        <w:t xml:space="preserve"> </w:t>
      </w:r>
      <w:r w:rsidR="0071657B">
        <w:rPr>
          <w:rFonts w:ascii="Times New Roman" w:eastAsia="Times New Roman" w:hAnsi="Times New Roman" w:cs="Times New Roman"/>
          <w:sz w:val="24"/>
          <w:szCs w:val="24"/>
        </w:rPr>
        <w:t xml:space="preserve"> Li et al., (2021) found that </w:t>
      </w:r>
      <w:r w:rsidR="00067330">
        <w:rPr>
          <w:rFonts w:ascii="Times New Roman" w:eastAsia="Times New Roman" w:hAnsi="Times New Roman" w:cs="Times New Roman"/>
          <w:sz w:val="24"/>
          <w:szCs w:val="24"/>
        </w:rPr>
        <w:t xml:space="preserve">river health will significantly decline </w:t>
      </w:r>
      <w:r w:rsidR="008129A3">
        <w:rPr>
          <w:rFonts w:ascii="Times New Roman" w:eastAsia="Times New Roman" w:hAnsi="Times New Roman" w:cs="Times New Roman"/>
          <w:sz w:val="24"/>
          <w:szCs w:val="24"/>
        </w:rPr>
        <w:t xml:space="preserve">in places where </w:t>
      </w:r>
      <w:r w:rsidR="00067330">
        <w:rPr>
          <w:rFonts w:ascii="Times New Roman" w:eastAsia="Times New Roman" w:hAnsi="Times New Roman" w:cs="Times New Roman"/>
          <w:sz w:val="24"/>
          <w:szCs w:val="24"/>
        </w:rPr>
        <w:t xml:space="preserve">climate becomes warmer and dryer. In this study, the authors used existing data </w:t>
      </w:r>
      <w:r w:rsidR="00D86D77">
        <w:rPr>
          <w:rFonts w:ascii="Times New Roman" w:eastAsia="Times New Roman" w:hAnsi="Times New Roman" w:cs="Times New Roman"/>
          <w:sz w:val="24"/>
          <w:szCs w:val="24"/>
        </w:rPr>
        <w:t>for 506 minimally impacted rivers</w:t>
      </w:r>
      <w:r w:rsidR="00067330">
        <w:rPr>
          <w:rFonts w:ascii="Times New Roman" w:eastAsia="Times New Roman" w:hAnsi="Times New Roman" w:cs="Times New Roman"/>
          <w:sz w:val="24"/>
          <w:szCs w:val="24"/>
        </w:rPr>
        <w:t xml:space="preserve"> across the CONUS</w:t>
      </w:r>
      <w:r w:rsidR="00C8566A">
        <w:rPr>
          <w:rFonts w:ascii="Times New Roman" w:eastAsia="Times New Roman" w:hAnsi="Times New Roman" w:cs="Times New Roman"/>
          <w:sz w:val="24"/>
          <w:szCs w:val="24"/>
        </w:rPr>
        <w:t xml:space="preserve"> to </w:t>
      </w:r>
      <w:r w:rsidR="00D86D77">
        <w:rPr>
          <w:rFonts w:ascii="Times New Roman" w:eastAsia="Times New Roman" w:hAnsi="Times New Roman" w:cs="Times New Roman"/>
          <w:sz w:val="24"/>
          <w:szCs w:val="24"/>
        </w:rPr>
        <w:t xml:space="preserve">determine that </w:t>
      </w:r>
      <w:r w:rsidR="00612559">
        <w:rPr>
          <w:rFonts w:ascii="Times New Roman" w:eastAsia="Times New Roman" w:hAnsi="Times New Roman" w:cs="Times New Roman"/>
          <w:sz w:val="24"/>
          <w:szCs w:val="24"/>
        </w:rPr>
        <w:t xml:space="preserve">solute concentrations decrease as river discharge increases (Li et al., 2021). These solutes can include </w:t>
      </w:r>
      <w:r w:rsidR="00D86D77">
        <w:rPr>
          <w:rFonts w:ascii="Times New Roman" w:eastAsia="Times New Roman" w:hAnsi="Times New Roman" w:cs="Times New Roman"/>
          <w:sz w:val="24"/>
          <w:szCs w:val="24"/>
        </w:rPr>
        <w:t>biogenic</w:t>
      </w:r>
      <w:r>
        <w:rPr>
          <w:rFonts w:ascii="Times New Roman" w:eastAsia="Times New Roman" w:hAnsi="Times New Roman" w:cs="Times New Roman"/>
          <w:sz w:val="24"/>
          <w:szCs w:val="24"/>
        </w:rPr>
        <w:t xml:space="preserve"> solutes</w:t>
      </w:r>
      <w:r w:rsidR="00D86D77">
        <w:rPr>
          <w:rFonts w:ascii="Times New Roman" w:eastAsia="Times New Roman" w:hAnsi="Times New Roman" w:cs="Times New Roman"/>
          <w:sz w:val="24"/>
          <w:szCs w:val="24"/>
        </w:rPr>
        <w:t xml:space="preserve"> </w:t>
      </w:r>
      <w:r w:rsidR="00006BDD">
        <w:rPr>
          <w:rFonts w:ascii="Times New Roman" w:eastAsia="Times New Roman" w:hAnsi="Times New Roman" w:cs="Times New Roman"/>
          <w:sz w:val="24"/>
          <w:szCs w:val="24"/>
        </w:rPr>
        <w:t>[</w:t>
      </w:r>
      <w:r w:rsidR="00612559">
        <w:rPr>
          <w:rFonts w:ascii="Times New Roman" w:eastAsia="Times New Roman" w:hAnsi="Times New Roman" w:cs="Times New Roman"/>
          <w:sz w:val="24"/>
          <w:szCs w:val="24"/>
        </w:rPr>
        <w:t xml:space="preserve">e.g. </w:t>
      </w:r>
      <w:r>
        <w:rPr>
          <w:rFonts w:ascii="Times New Roman" w:eastAsia="Times New Roman" w:hAnsi="Times New Roman" w:cs="Times New Roman"/>
          <w:sz w:val="24"/>
          <w:szCs w:val="24"/>
        </w:rPr>
        <w:t>Total Organic Carbon</w:t>
      </w:r>
      <w:r w:rsidR="00006BDD">
        <w:rPr>
          <w:rFonts w:ascii="Times New Roman" w:eastAsia="Times New Roman" w:hAnsi="Times New Roman" w:cs="Times New Roman"/>
          <w:sz w:val="24"/>
          <w:szCs w:val="24"/>
        </w:rPr>
        <w:t xml:space="preserve"> (TOC)</w:t>
      </w:r>
      <w:r w:rsidR="00D86D77">
        <w:rPr>
          <w:rFonts w:ascii="Times New Roman" w:eastAsia="Times New Roman" w:hAnsi="Times New Roman" w:cs="Times New Roman"/>
          <w:sz w:val="24"/>
          <w:szCs w:val="24"/>
        </w:rPr>
        <w:t>, D</w:t>
      </w:r>
      <w:r>
        <w:rPr>
          <w:rFonts w:ascii="Times New Roman" w:eastAsia="Times New Roman" w:hAnsi="Times New Roman" w:cs="Times New Roman"/>
          <w:sz w:val="24"/>
          <w:szCs w:val="24"/>
        </w:rPr>
        <w:t xml:space="preserve">issolved </w:t>
      </w:r>
      <w:r w:rsidR="00D86D77">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rganic </w:t>
      </w:r>
      <w:r w:rsidR="00D86D77">
        <w:rPr>
          <w:rFonts w:ascii="Times New Roman" w:eastAsia="Times New Roman" w:hAnsi="Times New Roman" w:cs="Times New Roman"/>
          <w:sz w:val="24"/>
          <w:szCs w:val="24"/>
        </w:rPr>
        <w:t>C</w:t>
      </w:r>
      <w:r>
        <w:rPr>
          <w:rFonts w:ascii="Times New Roman" w:eastAsia="Times New Roman" w:hAnsi="Times New Roman" w:cs="Times New Roman"/>
          <w:sz w:val="24"/>
          <w:szCs w:val="24"/>
        </w:rPr>
        <w:t>arbon</w:t>
      </w:r>
      <w:r w:rsidR="00006BDD">
        <w:rPr>
          <w:rFonts w:ascii="Times New Roman" w:eastAsia="Times New Roman" w:hAnsi="Times New Roman" w:cs="Times New Roman"/>
          <w:sz w:val="24"/>
          <w:szCs w:val="24"/>
        </w:rPr>
        <w:t xml:space="preserve"> (DOC)</w:t>
      </w:r>
      <w:r w:rsidR="00D86D77">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otal </w:t>
      </w:r>
      <w:r w:rsidR="00D86D77">
        <w:rPr>
          <w:rFonts w:ascii="Times New Roman" w:eastAsia="Times New Roman" w:hAnsi="Times New Roman" w:cs="Times New Roman"/>
          <w:sz w:val="24"/>
          <w:szCs w:val="24"/>
        </w:rPr>
        <w:t>N</w:t>
      </w:r>
      <w:r>
        <w:rPr>
          <w:rFonts w:ascii="Times New Roman" w:eastAsia="Times New Roman" w:hAnsi="Times New Roman" w:cs="Times New Roman"/>
          <w:sz w:val="24"/>
          <w:szCs w:val="24"/>
        </w:rPr>
        <w:t>itrogen</w:t>
      </w:r>
      <w:r w:rsidR="00006BDD">
        <w:rPr>
          <w:rFonts w:ascii="Times New Roman" w:eastAsia="Times New Roman" w:hAnsi="Times New Roman" w:cs="Times New Roman"/>
          <w:sz w:val="24"/>
          <w:szCs w:val="24"/>
        </w:rPr>
        <w:t xml:space="preserve"> (TN)</w:t>
      </w:r>
      <w:r w:rsidR="00D86D77">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otal </w:t>
      </w:r>
      <w:r w:rsidR="00D86D77">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rganic </w:t>
      </w:r>
      <w:r w:rsidR="00D86D77">
        <w:rPr>
          <w:rFonts w:ascii="Times New Roman" w:eastAsia="Times New Roman" w:hAnsi="Times New Roman" w:cs="Times New Roman"/>
          <w:sz w:val="24"/>
          <w:szCs w:val="24"/>
        </w:rPr>
        <w:t>N</w:t>
      </w:r>
      <w:r>
        <w:rPr>
          <w:rFonts w:ascii="Times New Roman" w:eastAsia="Times New Roman" w:hAnsi="Times New Roman" w:cs="Times New Roman"/>
          <w:sz w:val="24"/>
          <w:szCs w:val="24"/>
        </w:rPr>
        <w:t>itrogen</w:t>
      </w:r>
      <w:r w:rsidR="00006BDD">
        <w:rPr>
          <w:rFonts w:ascii="Times New Roman" w:eastAsia="Times New Roman" w:hAnsi="Times New Roman" w:cs="Times New Roman"/>
          <w:sz w:val="24"/>
          <w:szCs w:val="24"/>
        </w:rPr>
        <w:t xml:space="preserve"> (TON)</w:t>
      </w:r>
      <w:r w:rsidR="00D86D77">
        <w:rPr>
          <w:rFonts w:ascii="Times New Roman" w:eastAsia="Times New Roman" w:hAnsi="Times New Roman" w:cs="Times New Roman"/>
          <w:sz w:val="24"/>
          <w:szCs w:val="24"/>
        </w:rPr>
        <w:t>, N</w:t>
      </w:r>
      <w:r>
        <w:rPr>
          <w:rFonts w:ascii="Times New Roman" w:eastAsia="Times New Roman" w:hAnsi="Times New Roman" w:cs="Times New Roman"/>
          <w:sz w:val="24"/>
          <w:szCs w:val="24"/>
        </w:rPr>
        <w:t>itrate</w:t>
      </w:r>
      <w:r w:rsidR="00006BDD">
        <w:rPr>
          <w:rFonts w:ascii="Times New Roman" w:eastAsia="Times New Roman" w:hAnsi="Times New Roman" w:cs="Times New Roman"/>
          <w:sz w:val="24"/>
          <w:szCs w:val="24"/>
        </w:rPr>
        <w:t xml:space="preserve"> (NO</w:t>
      </w:r>
      <w:r w:rsidR="00006BDD">
        <w:rPr>
          <w:rFonts w:ascii="Times New Roman" w:eastAsia="Times New Roman" w:hAnsi="Times New Roman" w:cs="Times New Roman"/>
          <w:sz w:val="24"/>
          <w:szCs w:val="24"/>
          <w:vertAlign w:val="subscript"/>
        </w:rPr>
        <w:t>3</w:t>
      </w:r>
      <w:r w:rsidR="00006BDD">
        <w:rPr>
          <w:rFonts w:ascii="Times New Roman" w:eastAsia="Times New Roman" w:hAnsi="Times New Roman" w:cs="Times New Roman"/>
          <w:sz w:val="24"/>
          <w:szCs w:val="24"/>
        </w:rPr>
        <w:t>)</w:t>
      </w:r>
      <w:r w:rsidR="00D86D77">
        <w:rPr>
          <w:rFonts w:ascii="Times New Roman" w:eastAsia="Times New Roman" w:hAnsi="Times New Roman" w:cs="Times New Roman"/>
          <w:sz w:val="24"/>
          <w:szCs w:val="24"/>
        </w:rPr>
        <w:t xml:space="preserve">, </w:t>
      </w:r>
      <w:r w:rsidR="00167473">
        <w:rPr>
          <w:rFonts w:ascii="Times New Roman" w:eastAsia="Times New Roman" w:hAnsi="Times New Roman" w:cs="Times New Roman"/>
          <w:sz w:val="24"/>
          <w:szCs w:val="24"/>
        </w:rPr>
        <w:t xml:space="preserve">and </w:t>
      </w:r>
      <w:r w:rsidR="00D86D77" w:rsidRPr="00A6534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issolved </w:t>
      </w:r>
      <w:r w:rsidR="00D86D77" w:rsidRPr="00A65347">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rganic </w:t>
      </w:r>
      <w:r w:rsidR="00D86D77" w:rsidRPr="00A65347">
        <w:rPr>
          <w:rFonts w:ascii="Times New Roman" w:eastAsia="Times New Roman" w:hAnsi="Times New Roman" w:cs="Times New Roman"/>
          <w:sz w:val="24"/>
          <w:szCs w:val="24"/>
        </w:rPr>
        <w:t>N</w:t>
      </w:r>
      <w:r>
        <w:rPr>
          <w:rFonts w:ascii="Times New Roman" w:eastAsia="Times New Roman" w:hAnsi="Times New Roman" w:cs="Times New Roman"/>
          <w:sz w:val="24"/>
          <w:szCs w:val="24"/>
        </w:rPr>
        <w:t>itrogen</w:t>
      </w:r>
      <w:r w:rsidR="00006BDD">
        <w:rPr>
          <w:rFonts w:ascii="Times New Roman" w:eastAsia="Times New Roman" w:hAnsi="Times New Roman" w:cs="Times New Roman"/>
          <w:sz w:val="24"/>
          <w:szCs w:val="24"/>
        </w:rPr>
        <w:t xml:space="preserve"> (DON)]</w:t>
      </w:r>
      <w:r w:rsidR="00612559">
        <w:rPr>
          <w:rFonts w:ascii="Times New Roman" w:eastAsia="Times New Roman" w:hAnsi="Times New Roman" w:cs="Times New Roman"/>
          <w:sz w:val="24"/>
          <w:szCs w:val="24"/>
        </w:rPr>
        <w:t>, typical</w:t>
      </w:r>
      <w:r w:rsidR="00D86D77" w:rsidRPr="00A65347">
        <w:rPr>
          <w:rFonts w:ascii="Times New Roman" w:eastAsia="Times New Roman" w:hAnsi="Times New Roman" w:cs="Times New Roman"/>
          <w:sz w:val="24"/>
          <w:szCs w:val="24"/>
        </w:rPr>
        <w:t xml:space="preserve"> geogenic solute</w:t>
      </w:r>
      <w:r>
        <w:rPr>
          <w:rFonts w:ascii="Times New Roman" w:eastAsia="Times New Roman" w:hAnsi="Times New Roman" w:cs="Times New Roman"/>
          <w:sz w:val="24"/>
          <w:szCs w:val="24"/>
        </w:rPr>
        <w:t>s</w:t>
      </w:r>
      <w:r w:rsidR="00D86D77" w:rsidRPr="00A65347">
        <w:rPr>
          <w:rFonts w:ascii="Times New Roman" w:eastAsia="Times New Roman" w:hAnsi="Times New Roman" w:cs="Times New Roman"/>
          <w:sz w:val="24"/>
          <w:szCs w:val="24"/>
        </w:rPr>
        <w:t xml:space="preserve"> </w:t>
      </w:r>
      <w:r w:rsidR="00612559">
        <w:rPr>
          <w:rFonts w:ascii="Times New Roman" w:eastAsia="Times New Roman" w:hAnsi="Times New Roman" w:cs="Times New Roman"/>
          <w:sz w:val="24"/>
          <w:szCs w:val="24"/>
        </w:rPr>
        <w:t>(</w:t>
      </w:r>
      <w:r w:rsidR="00006BDD">
        <w:rPr>
          <w:rFonts w:ascii="Times New Roman" w:eastAsia="Times New Roman" w:hAnsi="Times New Roman" w:cs="Times New Roman"/>
          <w:sz w:val="24"/>
          <w:szCs w:val="24"/>
        </w:rPr>
        <w:t>Na</w:t>
      </w:r>
      <w:r w:rsidR="00D86D77" w:rsidRPr="00A65347">
        <w:rPr>
          <w:rFonts w:ascii="Times New Roman" w:eastAsia="Times New Roman" w:hAnsi="Times New Roman" w:cs="Times New Roman"/>
          <w:sz w:val="24"/>
          <w:szCs w:val="24"/>
        </w:rPr>
        <w:t xml:space="preserve">, </w:t>
      </w:r>
      <w:r w:rsidR="00006BDD">
        <w:rPr>
          <w:rFonts w:ascii="Times New Roman" w:eastAsia="Times New Roman" w:hAnsi="Times New Roman" w:cs="Times New Roman"/>
          <w:sz w:val="24"/>
          <w:szCs w:val="24"/>
        </w:rPr>
        <w:t>K</w:t>
      </w:r>
      <w:r w:rsidR="00D86D77" w:rsidRPr="00A65347">
        <w:rPr>
          <w:rFonts w:ascii="Times New Roman" w:eastAsia="Times New Roman" w:hAnsi="Times New Roman" w:cs="Times New Roman"/>
          <w:sz w:val="24"/>
          <w:szCs w:val="24"/>
        </w:rPr>
        <w:t xml:space="preserve">, </w:t>
      </w:r>
      <w:r w:rsidR="00006BDD">
        <w:rPr>
          <w:rFonts w:ascii="Times New Roman" w:eastAsia="Times New Roman" w:hAnsi="Times New Roman" w:cs="Times New Roman"/>
          <w:sz w:val="24"/>
          <w:szCs w:val="24"/>
        </w:rPr>
        <w:t>Si</w:t>
      </w:r>
      <w:r w:rsidR="00D86D77" w:rsidRPr="00A65347">
        <w:rPr>
          <w:rFonts w:ascii="Times New Roman" w:eastAsia="Times New Roman" w:hAnsi="Times New Roman" w:cs="Times New Roman"/>
          <w:sz w:val="24"/>
          <w:szCs w:val="24"/>
        </w:rPr>
        <w:t>,</w:t>
      </w:r>
      <w:r w:rsidR="00612559">
        <w:rPr>
          <w:rFonts w:ascii="Times New Roman" w:eastAsia="Times New Roman" w:hAnsi="Times New Roman" w:cs="Times New Roman"/>
          <w:sz w:val="24"/>
          <w:szCs w:val="24"/>
        </w:rPr>
        <w:t xml:space="preserve"> Mg, Ca) as well as species of varied origin (e.g. Al, </w:t>
      </w:r>
      <w:r w:rsidR="00006BDD">
        <w:rPr>
          <w:rFonts w:ascii="Times New Roman" w:eastAsia="Times New Roman" w:hAnsi="Times New Roman" w:cs="Times New Roman"/>
          <w:sz w:val="24"/>
          <w:szCs w:val="24"/>
        </w:rPr>
        <w:t>Cl</w:t>
      </w:r>
      <w:r w:rsidR="00D86D77" w:rsidRPr="00A6534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Sulfate</w:t>
      </w:r>
      <w:r w:rsidR="00006BDD">
        <w:rPr>
          <w:rFonts w:ascii="Times New Roman" w:eastAsia="Times New Roman" w:hAnsi="Times New Roman" w:cs="Times New Roman"/>
          <w:sz w:val="24"/>
          <w:szCs w:val="24"/>
        </w:rPr>
        <w:t xml:space="preserve"> (SO</w:t>
      </w:r>
      <w:r w:rsidR="00006BDD">
        <w:rPr>
          <w:rFonts w:ascii="Times New Roman" w:eastAsia="Times New Roman" w:hAnsi="Times New Roman" w:cs="Times New Roman"/>
          <w:sz w:val="24"/>
          <w:szCs w:val="24"/>
          <w:vertAlign w:val="subscript"/>
        </w:rPr>
        <w:t>4</w:t>
      </w:r>
      <w:r w:rsidR="00006BDD">
        <w:rPr>
          <w:rFonts w:ascii="Times New Roman" w:eastAsia="Times New Roman" w:hAnsi="Times New Roman" w:cs="Times New Roman"/>
          <w:sz w:val="24"/>
          <w:szCs w:val="24"/>
        </w:rPr>
        <w:t>)</w:t>
      </w:r>
      <w:r w:rsidR="00D86D77" w:rsidRPr="00A65347">
        <w:rPr>
          <w:rFonts w:ascii="Times New Roman" w:eastAsia="Times New Roman" w:hAnsi="Times New Roman" w:cs="Times New Roman"/>
          <w:sz w:val="24"/>
          <w:szCs w:val="24"/>
        </w:rPr>
        <w:t xml:space="preserve">, </w:t>
      </w:r>
      <w:r w:rsidR="00612559">
        <w:rPr>
          <w:rFonts w:ascii="Times New Roman" w:eastAsia="Times New Roman" w:hAnsi="Times New Roman" w:cs="Times New Roman"/>
          <w:sz w:val="24"/>
          <w:szCs w:val="24"/>
        </w:rPr>
        <w:t>or B</w:t>
      </w:r>
      <w:r w:rsidR="00167473">
        <w:rPr>
          <w:rFonts w:ascii="Times New Roman" w:eastAsia="Times New Roman" w:hAnsi="Times New Roman" w:cs="Times New Roman"/>
          <w:sz w:val="24"/>
          <w:szCs w:val="24"/>
        </w:rPr>
        <w:t>icarbonate</w:t>
      </w:r>
      <w:r w:rsidR="00006BDD">
        <w:rPr>
          <w:rFonts w:ascii="Times New Roman" w:eastAsia="Times New Roman" w:hAnsi="Times New Roman" w:cs="Times New Roman"/>
          <w:sz w:val="24"/>
          <w:szCs w:val="24"/>
        </w:rPr>
        <w:t xml:space="preserve"> (HCO</w:t>
      </w:r>
      <w:r w:rsidR="00006BDD">
        <w:rPr>
          <w:rFonts w:ascii="Times New Roman" w:eastAsia="Times New Roman" w:hAnsi="Times New Roman" w:cs="Times New Roman"/>
          <w:sz w:val="24"/>
          <w:szCs w:val="24"/>
          <w:vertAlign w:val="subscript"/>
        </w:rPr>
        <w:t>3</w:t>
      </w:r>
      <w:r w:rsidR="00006BDD">
        <w:rPr>
          <w:rFonts w:ascii="Times New Roman" w:eastAsia="Times New Roman" w:hAnsi="Times New Roman" w:cs="Times New Roman"/>
          <w:sz w:val="24"/>
          <w:szCs w:val="24"/>
        </w:rPr>
        <w:t>)]</w:t>
      </w:r>
      <w:r w:rsidR="00612559">
        <w:rPr>
          <w:rFonts w:ascii="Times New Roman" w:eastAsia="Times New Roman" w:hAnsi="Times New Roman" w:cs="Times New Roman"/>
          <w:sz w:val="24"/>
          <w:szCs w:val="24"/>
        </w:rPr>
        <w:t xml:space="preserve">. </w:t>
      </w:r>
      <w:r w:rsidR="00304CE5">
        <w:rPr>
          <w:rFonts w:ascii="Times New Roman" w:eastAsia="Times New Roman" w:hAnsi="Times New Roman" w:cs="Times New Roman"/>
          <w:sz w:val="24"/>
          <w:szCs w:val="24"/>
        </w:rPr>
        <w:t>In turn, t</w:t>
      </w:r>
      <w:r w:rsidR="003F5D3E">
        <w:rPr>
          <w:rFonts w:ascii="Times New Roman" w:eastAsia="Times New Roman" w:hAnsi="Times New Roman" w:cs="Times New Roman"/>
          <w:sz w:val="24"/>
          <w:szCs w:val="24"/>
        </w:rPr>
        <w:t>heir results indicate that in warmer</w:t>
      </w:r>
      <w:r w:rsidR="00304CE5">
        <w:rPr>
          <w:rFonts w:ascii="Times New Roman" w:eastAsia="Times New Roman" w:hAnsi="Times New Roman" w:cs="Times New Roman"/>
          <w:sz w:val="24"/>
          <w:szCs w:val="24"/>
        </w:rPr>
        <w:t xml:space="preserve"> and</w:t>
      </w:r>
      <w:r w:rsidR="003F5D3E">
        <w:rPr>
          <w:rFonts w:ascii="Times New Roman" w:eastAsia="Times New Roman" w:hAnsi="Times New Roman" w:cs="Times New Roman"/>
          <w:sz w:val="24"/>
          <w:szCs w:val="24"/>
        </w:rPr>
        <w:t xml:space="preserve"> dryer climate,</w:t>
      </w:r>
      <w:r w:rsidR="00304CE5">
        <w:rPr>
          <w:rFonts w:ascii="Times New Roman" w:eastAsia="Times New Roman" w:hAnsi="Times New Roman" w:cs="Times New Roman"/>
          <w:sz w:val="24"/>
          <w:szCs w:val="24"/>
        </w:rPr>
        <w:t xml:space="preserve"> biogeochemical reactions within the CZ will </w:t>
      </w:r>
      <w:r w:rsidR="00FE1F7D">
        <w:rPr>
          <w:rFonts w:ascii="Times New Roman" w:eastAsia="Times New Roman" w:hAnsi="Times New Roman" w:cs="Times New Roman"/>
          <w:sz w:val="24"/>
          <w:szCs w:val="24"/>
        </w:rPr>
        <w:t>produce</w:t>
      </w:r>
      <w:r w:rsidR="00304CE5">
        <w:rPr>
          <w:rFonts w:ascii="Times New Roman" w:eastAsia="Times New Roman" w:hAnsi="Times New Roman" w:cs="Times New Roman"/>
          <w:sz w:val="24"/>
          <w:szCs w:val="24"/>
        </w:rPr>
        <w:t xml:space="preserve"> more solutes, while at the same time water as diluting factor might be lacking, resulting </w:t>
      </w:r>
      <w:r w:rsidR="00FE1F7D">
        <w:rPr>
          <w:rFonts w:ascii="Times New Roman" w:eastAsia="Times New Roman" w:hAnsi="Times New Roman" w:cs="Times New Roman"/>
          <w:sz w:val="24"/>
          <w:szCs w:val="24"/>
        </w:rPr>
        <w:t xml:space="preserve">in overall higher concentrations and degrading water quality (Fig </w:t>
      </w:r>
      <w:r w:rsidR="00E21D06">
        <w:rPr>
          <w:rFonts w:ascii="Times New Roman" w:eastAsia="Times New Roman" w:hAnsi="Times New Roman" w:cs="Times New Roman"/>
          <w:sz w:val="24"/>
          <w:szCs w:val="24"/>
        </w:rPr>
        <w:t>3</w:t>
      </w:r>
      <w:r w:rsidR="00FE1F7D">
        <w:rPr>
          <w:rFonts w:ascii="Times New Roman" w:eastAsia="Times New Roman" w:hAnsi="Times New Roman" w:cs="Times New Roman"/>
          <w:sz w:val="24"/>
          <w:szCs w:val="24"/>
        </w:rPr>
        <w:t>).</w:t>
      </w:r>
    </w:p>
    <w:p w14:paraId="43C1231A" w14:textId="4722D5A4" w:rsidR="00E301E0" w:rsidRDefault="00D16C95">
      <w:pPr>
        <w:spacing w:line="360" w:lineRule="auto"/>
        <w:rPr>
          <w:rFonts w:ascii="Times New Roman" w:eastAsia="Times New Roman" w:hAnsi="Times New Roman" w:cs="Times New Roman"/>
          <w:b/>
          <w:sz w:val="24"/>
          <w:szCs w:val="24"/>
        </w:rPr>
      </w:pPr>
      <w:r w:rsidRPr="00D16C95">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54656" behindDoc="0" locked="0" layoutInCell="1" allowOverlap="1" wp14:anchorId="719F6E16" wp14:editId="2BBC9E4D">
                <wp:simplePos x="0" y="0"/>
                <wp:positionH relativeFrom="margin">
                  <wp:posOffset>-180340</wp:posOffset>
                </wp:positionH>
                <wp:positionV relativeFrom="paragraph">
                  <wp:posOffset>0</wp:posOffset>
                </wp:positionV>
                <wp:extent cx="5569585" cy="2869565"/>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2869565"/>
                        </a:xfrm>
                        <a:prstGeom prst="rect">
                          <a:avLst/>
                        </a:prstGeom>
                        <a:solidFill>
                          <a:srgbClr val="FFFFFF"/>
                        </a:solidFill>
                        <a:ln w="9525">
                          <a:noFill/>
                          <a:miter lim="800000"/>
                          <a:headEnd/>
                          <a:tailEnd/>
                        </a:ln>
                      </wps:spPr>
                      <wps:txbx>
                        <w:txbxContent>
                          <w:p w14:paraId="5DEE47DD" w14:textId="0473A53B" w:rsidR="00D16C95" w:rsidRPr="00CA4842" w:rsidRDefault="00CF5249">
                            <w:pPr>
                              <w:rPr>
                                <w:u w:val="single"/>
                              </w:rPr>
                            </w:pPr>
                            <w:r>
                              <w:rPr>
                                <w:noProof/>
                              </w:rPr>
                              <w:drawing>
                                <wp:inline distT="0" distB="0" distL="0" distR="0" wp14:anchorId="14752ABA" wp14:editId="6DF4E394">
                                  <wp:extent cx="3528695" cy="2769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8695" cy="2769235"/>
                                          </a:xfrm>
                                          <a:prstGeom prst="rect">
                                            <a:avLst/>
                                          </a:prstGeom>
                                        </pic:spPr>
                                      </pic:pic>
                                    </a:graphicData>
                                  </a:graphic>
                                </wp:inline>
                              </w:drawing>
                            </w:r>
                            <w:r w:rsidDel="00CF5249">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719F6E16" id="_x0000_s1031" type="#_x0000_t202" style="position:absolute;margin-left:-14.2pt;margin-top:0;width:438.55pt;height:225.9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" stroked="f">
                <v:textbox>
                  <w:txbxContent>
                    <w:p w14:paraId="5DEE47DD" w14:textId="0473A53B" w:rsidR="00D16C95" w:rsidRPr="00CA4842" w:rsidRDefault="00CF5249">
                      <w:pPr>
                        <w:rPr>
                          <w:u w:val="single"/>
                        </w:rPr>
                      </w:pPr>
                      <w:r>
                        <w:rPr>
                          <w:noProof/>
                        </w:rPr>
                        <w:drawing>
                          <wp:inline distT="0" distB="0" distL="0" distR="0" wp14:anchorId="14752ABA" wp14:editId="6DF4E394">
                            <wp:extent cx="3528695" cy="2769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8695" cy="2769235"/>
                                    </a:xfrm>
                                    <a:prstGeom prst="rect">
                                      <a:avLst/>
                                    </a:prstGeom>
                                  </pic:spPr>
                                </pic:pic>
                              </a:graphicData>
                            </a:graphic>
                          </wp:inline>
                        </w:drawing>
                      </w:r>
                      <w:r w:rsidDel="00CF5249">
                        <w:rPr>
                          <w:noProof/>
                        </w:rPr>
                        <w:t xml:space="preserve"> </w:t>
                      </w:r>
                    </w:p>
                  </w:txbxContent>
                </v:textbox>
                <w10:wrap type="square" anchorx="margin"/>
              </v:shape>
            </w:pict>
          </mc:Fallback>
        </mc:AlternateContent>
      </w:r>
    </w:p>
    <w:p w14:paraId="69DF1F18" w14:textId="6C1D1BE8" w:rsidR="008E292D" w:rsidRDefault="008E292D">
      <w:pPr>
        <w:spacing w:line="360" w:lineRule="auto"/>
        <w:rPr>
          <w:rFonts w:ascii="Times New Roman" w:eastAsia="Times New Roman" w:hAnsi="Times New Roman" w:cs="Times New Roman"/>
          <w:b/>
          <w:sz w:val="24"/>
          <w:szCs w:val="24"/>
        </w:rPr>
      </w:pPr>
    </w:p>
    <w:p w14:paraId="7FD39CCA" w14:textId="24137C7C" w:rsidR="008E292D" w:rsidRDefault="008E292D">
      <w:pPr>
        <w:spacing w:line="360" w:lineRule="auto"/>
        <w:rPr>
          <w:rFonts w:ascii="Times New Roman" w:eastAsia="Times New Roman" w:hAnsi="Times New Roman" w:cs="Times New Roman"/>
          <w:b/>
          <w:sz w:val="24"/>
          <w:szCs w:val="24"/>
        </w:rPr>
      </w:pPr>
    </w:p>
    <w:p w14:paraId="0554B279" w14:textId="09F74C19" w:rsidR="008E292D" w:rsidRDefault="008E292D">
      <w:pPr>
        <w:spacing w:line="360" w:lineRule="auto"/>
        <w:rPr>
          <w:rFonts w:ascii="Times New Roman" w:eastAsia="Times New Roman" w:hAnsi="Times New Roman" w:cs="Times New Roman"/>
          <w:b/>
          <w:sz w:val="24"/>
          <w:szCs w:val="24"/>
        </w:rPr>
      </w:pPr>
    </w:p>
    <w:p w14:paraId="3832DD93" w14:textId="5681BBE0" w:rsidR="008E292D" w:rsidRDefault="008E292D">
      <w:pPr>
        <w:spacing w:line="360" w:lineRule="auto"/>
        <w:rPr>
          <w:rFonts w:ascii="Times New Roman" w:eastAsia="Times New Roman" w:hAnsi="Times New Roman" w:cs="Times New Roman"/>
          <w:b/>
          <w:sz w:val="24"/>
          <w:szCs w:val="24"/>
        </w:rPr>
      </w:pPr>
    </w:p>
    <w:p w14:paraId="39A65A23" w14:textId="648FC186" w:rsidR="008E292D" w:rsidRPr="00CA4842" w:rsidRDefault="008E292D" w:rsidP="00CA4842">
      <w:pPr>
        <w:spacing w:line="360" w:lineRule="auto"/>
        <w:rPr>
          <w:rFonts w:ascii="Times New Roman" w:eastAsia="Times New Roman" w:hAnsi="Times New Roman" w:cs="Times New Roman"/>
          <w:bCs/>
          <w:sz w:val="24"/>
          <w:szCs w:val="24"/>
        </w:rPr>
      </w:pPr>
    </w:p>
    <w:p w14:paraId="54E401FE" w14:textId="214967DD" w:rsidR="008E292D" w:rsidRDefault="008E292D" w:rsidP="008E292D">
      <w:pPr>
        <w:spacing w:line="360" w:lineRule="auto"/>
        <w:rPr>
          <w:rFonts w:ascii="Times New Roman" w:eastAsia="Times New Roman" w:hAnsi="Times New Roman" w:cs="Times New Roman"/>
          <w:b/>
          <w:sz w:val="24"/>
          <w:szCs w:val="24"/>
        </w:rPr>
      </w:pPr>
    </w:p>
    <w:p w14:paraId="08F42519" w14:textId="7EB6F708" w:rsidR="008E292D" w:rsidRDefault="008E292D" w:rsidP="008E292D">
      <w:pPr>
        <w:spacing w:line="360" w:lineRule="auto"/>
        <w:rPr>
          <w:rFonts w:ascii="Times New Roman" w:eastAsia="Times New Roman" w:hAnsi="Times New Roman" w:cs="Times New Roman"/>
          <w:b/>
          <w:sz w:val="24"/>
          <w:szCs w:val="24"/>
        </w:rPr>
      </w:pPr>
    </w:p>
    <w:p w14:paraId="58C64088" w14:textId="77777777" w:rsidR="00E21D06" w:rsidRDefault="00E21D06">
      <w:pPr>
        <w:spacing w:line="240" w:lineRule="auto"/>
        <w:rPr>
          <w:rFonts w:ascii="Times New Roman" w:eastAsia="Times New Roman" w:hAnsi="Times New Roman" w:cs="Times New Roman"/>
          <w:b/>
          <w:i/>
          <w:iCs/>
          <w:sz w:val="24"/>
          <w:szCs w:val="24"/>
        </w:rPr>
      </w:pPr>
    </w:p>
    <w:p w14:paraId="69278969" w14:textId="77777777" w:rsidR="00E21D06" w:rsidRDefault="00E21D06">
      <w:pPr>
        <w:spacing w:line="240" w:lineRule="auto"/>
        <w:rPr>
          <w:rFonts w:ascii="Times New Roman" w:eastAsia="Times New Roman" w:hAnsi="Times New Roman" w:cs="Times New Roman"/>
          <w:b/>
          <w:i/>
          <w:iCs/>
          <w:sz w:val="24"/>
          <w:szCs w:val="24"/>
        </w:rPr>
      </w:pPr>
    </w:p>
    <w:p w14:paraId="215262ED" w14:textId="77777777" w:rsidR="00E21D06" w:rsidRDefault="00E21D06">
      <w:pPr>
        <w:spacing w:line="240" w:lineRule="auto"/>
        <w:rPr>
          <w:rFonts w:ascii="Times New Roman" w:eastAsia="Times New Roman" w:hAnsi="Times New Roman" w:cs="Times New Roman"/>
          <w:b/>
          <w:i/>
          <w:iCs/>
          <w:sz w:val="24"/>
          <w:szCs w:val="24"/>
        </w:rPr>
      </w:pPr>
    </w:p>
    <w:p w14:paraId="5A0B584E" w14:textId="77777777" w:rsidR="00E21D06" w:rsidRDefault="00E21D06">
      <w:pPr>
        <w:spacing w:line="240" w:lineRule="auto"/>
        <w:rPr>
          <w:rFonts w:ascii="Times New Roman" w:eastAsia="Times New Roman" w:hAnsi="Times New Roman" w:cs="Times New Roman"/>
          <w:b/>
          <w:i/>
          <w:iCs/>
          <w:sz w:val="24"/>
          <w:szCs w:val="24"/>
        </w:rPr>
      </w:pPr>
    </w:p>
    <w:p w14:paraId="7DEAA572" w14:textId="77777777" w:rsidR="00E21D06" w:rsidRDefault="00E21D06">
      <w:pPr>
        <w:spacing w:line="240" w:lineRule="auto"/>
        <w:rPr>
          <w:rFonts w:ascii="Times New Roman" w:eastAsia="Times New Roman" w:hAnsi="Times New Roman" w:cs="Times New Roman"/>
          <w:b/>
          <w:i/>
          <w:iCs/>
          <w:sz w:val="24"/>
          <w:szCs w:val="24"/>
        </w:rPr>
      </w:pPr>
    </w:p>
    <w:p w14:paraId="2C363663" w14:textId="4270B3AA" w:rsidR="00E301E0" w:rsidRPr="00E45D39" w:rsidRDefault="00BB6E1D" w:rsidP="00CA4842">
      <w:pPr>
        <w:spacing w:line="240" w:lineRule="auto"/>
        <w:rPr>
          <w:rFonts w:ascii="Times New Roman" w:eastAsia="Times New Roman" w:hAnsi="Times New Roman" w:cs="Times New Roman"/>
          <w:i/>
          <w:iCs/>
          <w:sz w:val="18"/>
          <w:szCs w:val="18"/>
        </w:rPr>
      </w:pPr>
      <w:r w:rsidRPr="00E45D39">
        <w:rPr>
          <w:rFonts w:ascii="Times New Roman" w:eastAsia="Times New Roman" w:hAnsi="Times New Roman" w:cs="Times New Roman"/>
          <w:b/>
          <w:i/>
          <w:iCs/>
          <w:sz w:val="18"/>
          <w:szCs w:val="18"/>
        </w:rPr>
        <w:t xml:space="preserve">Figure </w:t>
      </w:r>
      <w:r w:rsidR="00E21D06" w:rsidRPr="00E45D39">
        <w:rPr>
          <w:rFonts w:ascii="Times New Roman" w:eastAsia="Times New Roman" w:hAnsi="Times New Roman" w:cs="Times New Roman"/>
          <w:b/>
          <w:i/>
          <w:iCs/>
          <w:sz w:val="18"/>
          <w:szCs w:val="18"/>
        </w:rPr>
        <w:t>3</w:t>
      </w:r>
      <w:r w:rsidR="00033E4A" w:rsidRPr="00E45D39">
        <w:rPr>
          <w:rFonts w:ascii="Times New Roman" w:eastAsia="Times New Roman" w:hAnsi="Times New Roman" w:cs="Times New Roman"/>
          <w:i/>
          <w:iCs/>
          <w:sz w:val="18"/>
          <w:szCs w:val="18"/>
        </w:rPr>
        <w:t>:</w:t>
      </w:r>
      <w:r w:rsidR="00BE54FB" w:rsidRPr="00E45D39">
        <w:rPr>
          <w:rFonts w:ascii="Times New Roman" w:eastAsia="Times New Roman" w:hAnsi="Times New Roman" w:cs="Times New Roman"/>
          <w:i/>
          <w:iCs/>
          <w:sz w:val="18"/>
          <w:szCs w:val="18"/>
        </w:rPr>
        <w:t xml:space="preserve">Conceptual model of </w:t>
      </w:r>
      <w:r w:rsidR="00607904" w:rsidRPr="00E45D39">
        <w:rPr>
          <w:rFonts w:ascii="Times New Roman" w:eastAsia="Times New Roman" w:hAnsi="Times New Roman" w:cs="Times New Roman"/>
          <w:i/>
          <w:iCs/>
          <w:sz w:val="18"/>
          <w:szCs w:val="18"/>
        </w:rPr>
        <w:t>water and solute dynamics under different climate conditions</w:t>
      </w:r>
      <w:r w:rsidR="00CF5249" w:rsidRPr="00E45D39">
        <w:rPr>
          <w:rFonts w:ascii="Times New Roman" w:eastAsia="Times New Roman" w:hAnsi="Times New Roman" w:cs="Times New Roman"/>
          <w:i/>
          <w:iCs/>
          <w:sz w:val="18"/>
          <w:szCs w:val="18"/>
        </w:rPr>
        <w:t>; warm and dry vs. cold and humid</w:t>
      </w:r>
      <w:r w:rsidR="002E3FDD" w:rsidRPr="00E45D39">
        <w:rPr>
          <w:rFonts w:ascii="Times New Roman" w:eastAsia="Times New Roman" w:hAnsi="Times New Roman" w:cs="Times New Roman"/>
          <w:i/>
          <w:iCs/>
          <w:sz w:val="18"/>
          <w:szCs w:val="18"/>
        </w:rPr>
        <w:t>.</w:t>
      </w:r>
      <w:r w:rsidR="00CF5249" w:rsidRPr="00E45D39">
        <w:rPr>
          <w:rFonts w:ascii="Times New Roman" w:eastAsia="Times New Roman" w:hAnsi="Times New Roman" w:cs="Times New Roman"/>
          <w:i/>
          <w:iCs/>
          <w:sz w:val="18"/>
          <w:szCs w:val="18"/>
        </w:rPr>
        <w:t xml:space="preserve"> P represent precipitation.</w:t>
      </w:r>
      <w:r w:rsidR="002E3FDD" w:rsidRPr="00E45D39">
        <w:rPr>
          <w:rFonts w:ascii="Times New Roman" w:eastAsia="Times New Roman" w:hAnsi="Times New Roman" w:cs="Times New Roman"/>
          <w:i/>
          <w:iCs/>
          <w:sz w:val="18"/>
          <w:szCs w:val="18"/>
        </w:rPr>
        <w:t xml:space="preserve"> C</w:t>
      </w:r>
      <w:r w:rsidR="008E292D" w:rsidRPr="00E45D39">
        <w:rPr>
          <w:rFonts w:ascii="Times New Roman" w:eastAsia="Times New Roman" w:hAnsi="Times New Roman" w:cs="Times New Roman"/>
          <w:i/>
          <w:iCs/>
          <w:sz w:val="18"/>
          <w:szCs w:val="18"/>
        </w:rPr>
        <w:t xml:space="preserve">atchments that will become </w:t>
      </w:r>
      <w:r w:rsidR="002E3FDD" w:rsidRPr="00E45D39">
        <w:rPr>
          <w:rFonts w:ascii="Times New Roman" w:eastAsia="Times New Roman" w:hAnsi="Times New Roman" w:cs="Times New Roman"/>
          <w:i/>
          <w:iCs/>
          <w:sz w:val="18"/>
          <w:szCs w:val="18"/>
        </w:rPr>
        <w:t xml:space="preserve">warmer and </w:t>
      </w:r>
      <w:r w:rsidR="008E292D" w:rsidRPr="00E45D39">
        <w:rPr>
          <w:rFonts w:ascii="Times New Roman" w:eastAsia="Times New Roman" w:hAnsi="Times New Roman" w:cs="Times New Roman"/>
          <w:i/>
          <w:iCs/>
          <w:sz w:val="18"/>
          <w:szCs w:val="18"/>
        </w:rPr>
        <w:t xml:space="preserve">dryer </w:t>
      </w:r>
      <w:r w:rsidR="002E3FDD" w:rsidRPr="00E45D39">
        <w:rPr>
          <w:rFonts w:ascii="Times New Roman" w:eastAsia="Times New Roman" w:hAnsi="Times New Roman" w:cs="Times New Roman"/>
          <w:i/>
          <w:iCs/>
          <w:sz w:val="18"/>
          <w:szCs w:val="18"/>
        </w:rPr>
        <w:t xml:space="preserve">will produce more solutes due to subsurface interactions that are not diluted during export and water quality degrades. </w:t>
      </w:r>
      <w:r w:rsidRPr="00E45D39">
        <w:rPr>
          <w:rFonts w:ascii="Times New Roman" w:eastAsia="Times New Roman" w:hAnsi="Times New Roman" w:cs="Times New Roman"/>
          <w:i/>
          <w:iCs/>
          <w:sz w:val="18"/>
          <w:szCs w:val="18"/>
        </w:rPr>
        <w:t xml:space="preserve">Catchments that become more humid will have </w:t>
      </w:r>
      <w:r w:rsidR="009748D4" w:rsidRPr="00E45D39">
        <w:rPr>
          <w:rFonts w:ascii="Times New Roman" w:eastAsia="Times New Roman" w:hAnsi="Times New Roman" w:cs="Times New Roman"/>
          <w:i/>
          <w:iCs/>
          <w:sz w:val="18"/>
          <w:szCs w:val="18"/>
        </w:rPr>
        <w:t>less subsurface reaction time and water available for flushing and dilution, improving water quality</w:t>
      </w:r>
      <w:r w:rsidRPr="00E45D39">
        <w:rPr>
          <w:rFonts w:ascii="Times New Roman" w:eastAsia="Times New Roman" w:hAnsi="Times New Roman" w:cs="Times New Roman"/>
          <w:i/>
          <w:iCs/>
          <w:sz w:val="18"/>
          <w:szCs w:val="18"/>
        </w:rPr>
        <w:t xml:space="preserve"> (</w:t>
      </w:r>
      <w:r w:rsidR="009748D4" w:rsidRPr="00E45D39">
        <w:rPr>
          <w:rFonts w:ascii="Times New Roman" w:eastAsia="Times New Roman" w:hAnsi="Times New Roman" w:cs="Times New Roman"/>
          <w:i/>
          <w:iCs/>
          <w:sz w:val="18"/>
          <w:szCs w:val="18"/>
        </w:rPr>
        <w:t xml:space="preserve">Figure from </w:t>
      </w:r>
      <w:r w:rsidRPr="00E45D39">
        <w:rPr>
          <w:rFonts w:ascii="Times New Roman" w:eastAsia="Times New Roman" w:hAnsi="Times New Roman" w:cs="Times New Roman"/>
          <w:i/>
          <w:iCs/>
          <w:sz w:val="18"/>
          <w:szCs w:val="18"/>
        </w:rPr>
        <w:t>Li et al., 2021).</w:t>
      </w:r>
    </w:p>
    <w:p w14:paraId="36D14317" w14:textId="433F9996" w:rsidR="00E301E0" w:rsidRDefault="00E301E0">
      <w:pPr>
        <w:spacing w:line="360" w:lineRule="auto"/>
        <w:ind w:left="360"/>
        <w:rPr>
          <w:rFonts w:ascii="Times New Roman" w:eastAsia="Times New Roman" w:hAnsi="Times New Roman" w:cs="Times New Roman"/>
          <w:sz w:val="24"/>
          <w:szCs w:val="24"/>
        </w:rPr>
      </w:pPr>
    </w:p>
    <w:p w14:paraId="0AC2423A" w14:textId="72708B2A" w:rsidR="002F110D" w:rsidRPr="00CA4842" w:rsidRDefault="002F110D" w:rsidP="00CA4842">
      <w:pPr>
        <w:pStyle w:val="ListParagraph"/>
        <w:numPr>
          <w:ilvl w:val="1"/>
          <w:numId w:val="10"/>
        </w:numPr>
        <w:spacing w:line="360" w:lineRule="auto"/>
        <w:rPr>
          <w:rFonts w:ascii="Times New Roman" w:hAnsi="Times New Roman" w:cs="Times New Roman"/>
          <w:b/>
          <w:bCs/>
        </w:rPr>
      </w:pPr>
      <w:r w:rsidRPr="00CA4842">
        <w:rPr>
          <w:rFonts w:ascii="Times New Roman" w:eastAsia="Times New Roman" w:hAnsi="Times New Roman" w:cs="Times New Roman"/>
          <w:b/>
          <w:bCs/>
          <w:sz w:val="24"/>
          <w:szCs w:val="24"/>
        </w:rPr>
        <w:t xml:space="preserve"> </w:t>
      </w:r>
      <w:r w:rsidR="002A54B7">
        <w:rPr>
          <w:rFonts w:ascii="Times New Roman" w:eastAsia="Times New Roman" w:hAnsi="Times New Roman" w:cs="Times New Roman"/>
          <w:b/>
          <w:bCs/>
          <w:sz w:val="24"/>
          <w:szCs w:val="24"/>
        </w:rPr>
        <w:t xml:space="preserve">Interconnection between </w:t>
      </w:r>
      <w:r w:rsidRPr="00CA4842">
        <w:rPr>
          <w:rFonts w:ascii="Times New Roman" w:hAnsi="Times New Roman" w:cs="Times New Roman"/>
          <w:b/>
          <w:bCs/>
        </w:rPr>
        <w:t>CZ characteristics</w:t>
      </w:r>
      <w:r w:rsidR="002A54B7">
        <w:rPr>
          <w:rFonts w:ascii="Times New Roman" w:hAnsi="Times New Roman" w:cs="Times New Roman"/>
          <w:b/>
          <w:bCs/>
        </w:rPr>
        <w:t>,</w:t>
      </w:r>
      <w:r w:rsidR="002A54B7" w:rsidRPr="002A54B7">
        <w:rPr>
          <w:rFonts w:ascii="Times New Roman" w:eastAsia="Times New Roman" w:hAnsi="Times New Roman" w:cs="Times New Roman"/>
          <w:b/>
          <w:bCs/>
          <w:sz w:val="24"/>
          <w:szCs w:val="24"/>
        </w:rPr>
        <w:t xml:space="preserve"> </w:t>
      </w:r>
      <w:r w:rsidR="002A54B7" w:rsidRPr="00DF27F8">
        <w:rPr>
          <w:rFonts w:ascii="Times New Roman" w:hAnsi="Times New Roman" w:cs="Times New Roman"/>
          <w:b/>
          <w:bCs/>
        </w:rPr>
        <w:t>climate</w:t>
      </w:r>
      <w:r w:rsidR="005623AF">
        <w:rPr>
          <w:rFonts w:ascii="Times New Roman" w:hAnsi="Times New Roman" w:cs="Times New Roman"/>
          <w:b/>
          <w:bCs/>
        </w:rPr>
        <w:t xml:space="preserve"> and </w:t>
      </w:r>
      <w:r w:rsidR="002A54B7" w:rsidRPr="00DF27F8">
        <w:rPr>
          <w:rFonts w:ascii="Times New Roman" w:eastAsia="Times New Roman" w:hAnsi="Times New Roman" w:cs="Times New Roman"/>
          <w:b/>
          <w:bCs/>
          <w:sz w:val="24"/>
          <w:szCs w:val="24"/>
        </w:rPr>
        <w:t>water</w:t>
      </w:r>
    </w:p>
    <w:p w14:paraId="11B03153" w14:textId="78F51CF6" w:rsidR="009A4940" w:rsidRPr="00CA4842" w:rsidRDefault="00EF6E6A" w:rsidP="00CA484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9A4940">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w:t>
      </w:r>
      <w:r w:rsidR="002A54B7">
        <w:rPr>
          <w:rFonts w:ascii="Times New Roman" w:eastAsia="Times New Roman" w:hAnsi="Times New Roman" w:cs="Times New Roman"/>
          <w:sz w:val="24"/>
          <w:szCs w:val="24"/>
        </w:rPr>
        <w:t xml:space="preserve">water availability might impact stream water quality is </w:t>
      </w:r>
      <w:r w:rsidR="0036294B">
        <w:rPr>
          <w:rFonts w:ascii="Times New Roman" w:eastAsia="Times New Roman" w:hAnsi="Times New Roman" w:cs="Times New Roman"/>
          <w:sz w:val="24"/>
          <w:szCs w:val="24"/>
        </w:rPr>
        <w:t xml:space="preserve">not only a function of shifts in climate, but also a function of the multitude of interconnected </w:t>
      </w:r>
      <w:r w:rsidR="002F110D">
        <w:rPr>
          <w:rFonts w:ascii="Times New Roman" w:eastAsia="Times New Roman" w:hAnsi="Times New Roman" w:cs="Times New Roman"/>
          <w:sz w:val="24"/>
          <w:szCs w:val="24"/>
        </w:rPr>
        <w:t>processes in the CZ, and the resilience of each of these aspects</w:t>
      </w:r>
      <w:r w:rsidR="00CC6964">
        <w:rPr>
          <w:rFonts w:ascii="Times New Roman" w:eastAsia="Times New Roman" w:hAnsi="Times New Roman" w:cs="Times New Roman"/>
          <w:sz w:val="24"/>
          <w:szCs w:val="24"/>
        </w:rPr>
        <w:t xml:space="preserve"> (</w:t>
      </w:r>
      <w:r w:rsidR="00EB0771">
        <w:rPr>
          <w:rFonts w:ascii="Times New Roman" w:eastAsia="Times New Roman" w:hAnsi="Times New Roman" w:cs="Times New Roman"/>
          <w:sz w:val="24"/>
          <w:szCs w:val="24"/>
        </w:rPr>
        <w:t xml:space="preserve">Creed et al., 2014; </w:t>
      </w:r>
      <w:r w:rsidR="00EB0771" w:rsidRPr="00EB0771">
        <w:rPr>
          <w:rFonts w:ascii="Times New Roman" w:eastAsia="Times New Roman" w:hAnsi="Times New Roman" w:cs="Times New Roman"/>
          <w:sz w:val="24"/>
          <w:szCs w:val="24"/>
        </w:rPr>
        <w:t>Abbott et al., 2023)</w:t>
      </w:r>
      <w:r w:rsidR="002F110D">
        <w:rPr>
          <w:rFonts w:ascii="Times New Roman" w:eastAsia="Times New Roman" w:hAnsi="Times New Roman" w:cs="Times New Roman"/>
          <w:sz w:val="24"/>
          <w:szCs w:val="24"/>
        </w:rPr>
        <w:t xml:space="preserve">. </w:t>
      </w:r>
      <w:r w:rsidR="009A4940">
        <w:rPr>
          <w:rFonts w:ascii="Times New Roman" w:eastAsia="Times New Roman" w:hAnsi="Times New Roman" w:cs="Times New Roman"/>
          <w:sz w:val="24"/>
          <w:szCs w:val="24"/>
        </w:rPr>
        <w:t xml:space="preserve">For example, </w:t>
      </w:r>
      <w:r w:rsidR="009A4940" w:rsidRPr="00E14258">
        <w:rPr>
          <w:rFonts w:ascii="Times New Roman" w:eastAsia="Times New Roman" w:hAnsi="Times New Roman" w:cs="Times New Roman"/>
          <w:color w:val="000000"/>
          <w:sz w:val="24"/>
          <w:szCs w:val="24"/>
        </w:rPr>
        <w:t>CZ subsurface characteristics can have important implications on</w:t>
      </w:r>
      <w:r w:rsidR="009A4940">
        <w:rPr>
          <w:rFonts w:ascii="Times New Roman" w:eastAsia="Times New Roman" w:hAnsi="Times New Roman" w:cs="Times New Roman"/>
          <w:color w:val="000000"/>
          <w:sz w:val="24"/>
          <w:szCs w:val="24"/>
        </w:rPr>
        <w:t xml:space="preserve"> </w:t>
      </w:r>
      <w:r w:rsidR="009A4940" w:rsidRPr="00E14258">
        <w:rPr>
          <w:rFonts w:ascii="Times New Roman" w:eastAsia="Times New Roman" w:hAnsi="Times New Roman" w:cs="Times New Roman"/>
          <w:color w:val="000000"/>
          <w:sz w:val="24"/>
          <w:szCs w:val="24"/>
        </w:rPr>
        <w:t>the water balance</w:t>
      </w:r>
      <w:r w:rsidR="009A4940">
        <w:rPr>
          <w:rFonts w:ascii="Times New Roman" w:eastAsia="Times New Roman" w:hAnsi="Times New Roman" w:cs="Times New Roman"/>
          <w:color w:val="000000"/>
          <w:sz w:val="24"/>
          <w:szCs w:val="24"/>
        </w:rPr>
        <w:t xml:space="preserve">, </w:t>
      </w:r>
      <w:r w:rsidR="00371F84">
        <w:rPr>
          <w:rFonts w:ascii="Times New Roman" w:eastAsia="Times New Roman" w:hAnsi="Times New Roman" w:cs="Times New Roman"/>
          <w:color w:val="000000"/>
          <w:sz w:val="24"/>
          <w:szCs w:val="24"/>
        </w:rPr>
        <w:t xml:space="preserve">as </w:t>
      </w:r>
      <w:r w:rsidR="009A4940">
        <w:rPr>
          <w:rFonts w:ascii="Times New Roman" w:eastAsia="Times New Roman" w:hAnsi="Times New Roman" w:cs="Times New Roman"/>
          <w:color w:val="000000"/>
          <w:sz w:val="24"/>
          <w:szCs w:val="24"/>
        </w:rPr>
        <w:t xml:space="preserve">shown in a study </w:t>
      </w:r>
      <w:r w:rsidR="00CC6964">
        <w:rPr>
          <w:rFonts w:ascii="Times New Roman" w:eastAsia="Times New Roman" w:hAnsi="Times New Roman" w:cs="Times New Roman"/>
          <w:color w:val="000000"/>
          <w:sz w:val="24"/>
          <w:szCs w:val="24"/>
        </w:rPr>
        <w:t xml:space="preserve">by </w:t>
      </w:r>
      <w:r w:rsidR="00CC6964" w:rsidRPr="00E14258">
        <w:rPr>
          <w:rFonts w:ascii="Times New Roman" w:eastAsia="Times New Roman" w:hAnsi="Times New Roman" w:cs="Times New Roman"/>
          <w:color w:val="000000"/>
          <w:sz w:val="24"/>
          <w:szCs w:val="24"/>
        </w:rPr>
        <w:t>Pfister</w:t>
      </w:r>
      <w:r w:rsidR="009A4940" w:rsidRPr="001A4FAE">
        <w:rPr>
          <w:rFonts w:ascii="Times New Roman" w:eastAsia="Times New Roman" w:hAnsi="Times New Roman" w:cs="Times New Roman"/>
          <w:color w:val="000000"/>
          <w:sz w:val="24"/>
          <w:szCs w:val="24"/>
        </w:rPr>
        <w:t xml:space="preserve"> et al. (2017)</w:t>
      </w:r>
      <w:r w:rsidR="009A4940">
        <w:rPr>
          <w:rFonts w:ascii="Times New Roman" w:eastAsia="Times New Roman" w:hAnsi="Times New Roman" w:cs="Times New Roman"/>
          <w:color w:val="000000"/>
          <w:sz w:val="24"/>
          <w:szCs w:val="24"/>
        </w:rPr>
        <w:t>, who</w:t>
      </w:r>
      <w:r w:rsidR="009A4940" w:rsidRPr="001A4FAE">
        <w:rPr>
          <w:rFonts w:ascii="Times New Roman" w:eastAsia="Times New Roman" w:hAnsi="Times New Roman" w:cs="Times New Roman"/>
          <w:color w:val="000000"/>
          <w:sz w:val="24"/>
          <w:szCs w:val="24"/>
        </w:rPr>
        <w:t xml:space="preserve"> found that bedrock with higher</w:t>
      </w:r>
      <w:r w:rsidR="009A4940" w:rsidRPr="00007C27">
        <w:rPr>
          <w:rFonts w:ascii="Times New Roman" w:eastAsia="Times New Roman" w:hAnsi="Times New Roman" w:cs="Times New Roman"/>
          <w:color w:val="000000"/>
          <w:sz w:val="24"/>
          <w:szCs w:val="24"/>
        </w:rPr>
        <w:t xml:space="preserve"> permeability</w:t>
      </w:r>
      <w:r w:rsidR="009A4940">
        <w:rPr>
          <w:rFonts w:ascii="Times New Roman" w:eastAsia="Times New Roman" w:hAnsi="Times New Roman" w:cs="Times New Roman"/>
          <w:color w:val="000000"/>
          <w:sz w:val="24"/>
          <w:szCs w:val="24"/>
        </w:rPr>
        <w:t xml:space="preserve"> generally</w:t>
      </w:r>
      <w:r w:rsidR="009A4940" w:rsidRPr="00007C27">
        <w:rPr>
          <w:rFonts w:ascii="Times New Roman" w:eastAsia="Times New Roman" w:hAnsi="Times New Roman" w:cs="Times New Roman"/>
          <w:color w:val="000000"/>
          <w:sz w:val="24"/>
          <w:szCs w:val="24"/>
        </w:rPr>
        <w:t xml:space="preserve"> had higher discharge</w:t>
      </w:r>
      <w:r w:rsidR="009A4940">
        <w:rPr>
          <w:rFonts w:ascii="Times New Roman" w:eastAsia="Times New Roman" w:hAnsi="Times New Roman" w:cs="Times New Roman"/>
          <w:color w:val="000000"/>
          <w:sz w:val="24"/>
          <w:szCs w:val="24"/>
        </w:rPr>
        <w:t xml:space="preserve"> than locations with low bedrock permeability</w:t>
      </w:r>
      <w:r w:rsidR="00371F84">
        <w:rPr>
          <w:rFonts w:ascii="Times New Roman" w:eastAsia="Times New Roman" w:hAnsi="Times New Roman" w:cs="Times New Roman"/>
          <w:color w:val="000000"/>
          <w:sz w:val="24"/>
          <w:szCs w:val="24"/>
        </w:rPr>
        <w:t xml:space="preserve">. This might possibly increase stream water resilience </w:t>
      </w:r>
      <w:r w:rsidR="00A73CA8">
        <w:rPr>
          <w:rFonts w:ascii="Times New Roman" w:eastAsia="Times New Roman" w:hAnsi="Times New Roman" w:cs="Times New Roman"/>
          <w:color w:val="000000"/>
          <w:sz w:val="24"/>
          <w:szCs w:val="24"/>
        </w:rPr>
        <w:t>if more</w:t>
      </w:r>
      <w:r w:rsidR="00C2336D">
        <w:rPr>
          <w:rFonts w:ascii="Times New Roman" w:eastAsia="Times New Roman" w:hAnsi="Times New Roman" w:cs="Times New Roman"/>
          <w:color w:val="000000"/>
          <w:sz w:val="24"/>
          <w:szCs w:val="24"/>
        </w:rPr>
        <w:t xml:space="preserve"> water is available for diluting solutes.  </w:t>
      </w:r>
    </w:p>
    <w:p w14:paraId="657E9105" w14:textId="77777777" w:rsidR="00A73CA8" w:rsidRDefault="00A73CA8" w:rsidP="009A4940">
      <w:pPr>
        <w:spacing w:line="360" w:lineRule="auto"/>
        <w:jc w:val="both"/>
        <w:textAlignment w:val="baseline"/>
        <w:rPr>
          <w:rFonts w:ascii="Times New Roman" w:eastAsia="Times New Roman" w:hAnsi="Times New Roman" w:cs="Times New Roman"/>
          <w:b/>
          <w:bCs/>
          <w:color w:val="000000"/>
          <w:sz w:val="24"/>
          <w:szCs w:val="24"/>
        </w:rPr>
      </w:pPr>
    </w:p>
    <w:p w14:paraId="3EB84531" w14:textId="59D4CF02" w:rsidR="009A4940" w:rsidRDefault="00C2336D" w:rsidP="00CA4842">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turn, v</w:t>
      </w:r>
      <w:r w:rsidR="009A4940">
        <w:rPr>
          <w:rFonts w:ascii="Times New Roman" w:eastAsia="Times New Roman" w:hAnsi="Times New Roman" w:cs="Times New Roman"/>
          <w:color w:val="000000"/>
          <w:sz w:val="24"/>
          <w:szCs w:val="24"/>
        </w:rPr>
        <w:t>egetation strongly impacts</w:t>
      </w:r>
      <w:r w:rsidR="005623AF">
        <w:rPr>
          <w:rFonts w:ascii="Times New Roman" w:eastAsia="Times New Roman" w:hAnsi="Times New Roman" w:cs="Times New Roman"/>
          <w:color w:val="000000"/>
          <w:sz w:val="24"/>
          <w:szCs w:val="24"/>
        </w:rPr>
        <w:t xml:space="preserve"> (and is impacted by)</w:t>
      </w:r>
      <w:r w:rsidR="009A4940">
        <w:rPr>
          <w:rFonts w:ascii="Times New Roman" w:eastAsia="Times New Roman" w:hAnsi="Times New Roman" w:cs="Times New Roman"/>
          <w:color w:val="000000"/>
          <w:sz w:val="24"/>
          <w:szCs w:val="24"/>
        </w:rPr>
        <w:t xml:space="preserve"> the water balance</w:t>
      </w:r>
      <w:r w:rsidR="005623AF">
        <w:rPr>
          <w:rFonts w:ascii="Times New Roman" w:eastAsia="Times New Roman" w:hAnsi="Times New Roman" w:cs="Times New Roman"/>
          <w:color w:val="000000"/>
          <w:sz w:val="24"/>
          <w:szCs w:val="24"/>
        </w:rPr>
        <w:t>,</w:t>
      </w:r>
      <w:r w:rsidR="009A4940">
        <w:rPr>
          <w:rFonts w:ascii="Times New Roman" w:eastAsia="Times New Roman" w:hAnsi="Times New Roman" w:cs="Times New Roman"/>
          <w:color w:val="000000"/>
          <w:sz w:val="24"/>
          <w:szCs w:val="24"/>
        </w:rPr>
        <w:t xml:space="preserve"> as </w:t>
      </w:r>
      <w:r w:rsidR="00A73CA8">
        <w:rPr>
          <w:rFonts w:ascii="Times New Roman" w:eastAsia="Times New Roman" w:hAnsi="Times New Roman" w:cs="Times New Roman"/>
          <w:color w:val="000000"/>
          <w:sz w:val="24"/>
          <w:szCs w:val="24"/>
        </w:rPr>
        <w:t>plant transpiration (part of evapotranspiration)</w:t>
      </w:r>
      <w:r w:rsidR="00A73CA8" w:rsidRPr="00F11FD8">
        <w:rPr>
          <w:rFonts w:ascii="Times New Roman" w:eastAsia="Times New Roman" w:hAnsi="Times New Roman" w:cs="Times New Roman"/>
          <w:color w:val="000000"/>
          <w:sz w:val="24"/>
          <w:szCs w:val="24"/>
        </w:rPr>
        <w:t xml:space="preserve"> </w:t>
      </w:r>
      <w:r w:rsidR="00FF7958" w:rsidRPr="00F11FD8">
        <w:rPr>
          <w:rFonts w:ascii="Times New Roman" w:eastAsia="Times New Roman" w:hAnsi="Times New Roman" w:cs="Times New Roman"/>
          <w:color w:val="000000"/>
          <w:sz w:val="24"/>
          <w:szCs w:val="24"/>
        </w:rPr>
        <w:t>removes water from groundwater and soil stores</w:t>
      </w:r>
      <w:r w:rsidR="005623AF" w:rsidRPr="00F11FD8">
        <w:rPr>
          <w:rFonts w:ascii="Times New Roman" w:eastAsia="Times New Roman" w:hAnsi="Times New Roman" w:cs="Times New Roman"/>
          <w:color w:val="000000"/>
          <w:sz w:val="24"/>
          <w:szCs w:val="24"/>
        </w:rPr>
        <w:t xml:space="preserve"> </w:t>
      </w:r>
      <w:r w:rsidR="00F11FD8" w:rsidRPr="00E45D39">
        <w:rPr>
          <w:rFonts w:ascii="Times New Roman" w:hAnsi="Times New Roman" w:cs="Times New Roman"/>
          <w:sz w:val="24"/>
          <w:szCs w:val="24"/>
        </w:rPr>
        <w:t xml:space="preserve">(Lowry &amp; </w:t>
      </w:r>
      <w:proofErr w:type="spellStart"/>
      <w:r w:rsidR="00F11FD8" w:rsidRPr="00E45D39">
        <w:rPr>
          <w:rFonts w:ascii="Times New Roman" w:hAnsi="Times New Roman" w:cs="Times New Roman"/>
          <w:sz w:val="24"/>
          <w:szCs w:val="24"/>
        </w:rPr>
        <w:t>Loheide</w:t>
      </w:r>
      <w:proofErr w:type="spellEnd"/>
      <w:r w:rsidR="00F11FD8" w:rsidRPr="00E45D39">
        <w:rPr>
          <w:rFonts w:ascii="Times New Roman" w:hAnsi="Times New Roman" w:cs="Times New Roman"/>
          <w:sz w:val="24"/>
          <w:szCs w:val="24"/>
        </w:rPr>
        <w:t xml:space="preserve"> </w:t>
      </w:r>
      <w:commentRangeStart w:id="5"/>
      <w:r w:rsidR="00F11FD8" w:rsidRPr="00E45D39">
        <w:rPr>
          <w:rFonts w:ascii="Times New Roman" w:hAnsi="Times New Roman" w:cs="Times New Roman"/>
          <w:sz w:val="24"/>
          <w:szCs w:val="24"/>
        </w:rPr>
        <w:t>II</w:t>
      </w:r>
      <w:commentRangeEnd w:id="5"/>
      <w:r w:rsidR="00361DEE">
        <w:rPr>
          <w:rStyle w:val="CommentReference"/>
        </w:rPr>
        <w:commentReference w:id="5"/>
      </w:r>
      <w:r w:rsidR="00F11FD8" w:rsidRPr="00E45D39">
        <w:rPr>
          <w:rFonts w:ascii="Times New Roman" w:hAnsi="Times New Roman" w:cs="Times New Roman"/>
          <w:sz w:val="24"/>
          <w:szCs w:val="24"/>
        </w:rPr>
        <w:t>, 2010</w:t>
      </w:r>
      <w:r w:rsidR="005623AF" w:rsidRPr="00F11FD8">
        <w:rPr>
          <w:rFonts w:ascii="Times New Roman" w:eastAsia="Times New Roman" w:hAnsi="Times New Roman" w:cs="Times New Roman"/>
          <w:color w:val="000000"/>
          <w:sz w:val="24"/>
          <w:szCs w:val="24"/>
        </w:rPr>
        <w:t>)</w:t>
      </w:r>
      <w:r w:rsidR="00FF7958" w:rsidRPr="00F11FD8">
        <w:rPr>
          <w:rFonts w:ascii="Times New Roman" w:eastAsia="Times New Roman" w:hAnsi="Times New Roman" w:cs="Times New Roman"/>
          <w:color w:val="000000"/>
          <w:sz w:val="24"/>
          <w:szCs w:val="24"/>
        </w:rPr>
        <w:t>.</w:t>
      </w:r>
      <w:r w:rsidR="00FF7958">
        <w:rPr>
          <w:rFonts w:ascii="Times New Roman" w:eastAsia="Times New Roman" w:hAnsi="Times New Roman" w:cs="Times New Roman"/>
          <w:color w:val="000000"/>
          <w:sz w:val="24"/>
          <w:szCs w:val="24"/>
        </w:rPr>
        <w:t xml:space="preserve"> </w:t>
      </w:r>
      <w:r w:rsidR="004C6C35">
        <w:rPr>
          <w:rFonts w:ascii="Times New Roman" w:eastAsia="Times New Roman" w:hAnsi="Times New Roman" w:cs="Times New Roman"/>
          <w:color w:val="000000"/>
          <w:sz w:val="24"/>
          <w:szCs w:val="24"/>
        </w:rPr>
        <w:t xml:space="preserve">When </w:t>
      </w:r>
      <w:r w:rsidR="005623AF">
        <w:rPr>
          <w:rFonts w:ascii="Times New Roman" w:eastAsia="Times New Roman" w:hAnsi="Times New Roman" w:cs="Times New Roman"/>
          <w:color w:val="000000"/>
          <w:sz w:val="24"/>
          <w:szCs w:val="24"/>
        </w:rPr>
        <w:t>veg</w:t>
      </w:r>
      <w:r w:rsidR="00C42402">
        <w:rPr>
          <w:rFonts w:ascii="Times New Roman" w:eastAsia="Times New Roman" w:hAnsi="Times New Roman" w:cs="Times New Roman"/>
          <w:color w:val="000000"/>
          <w:sz w:val="24"/>
          <w:szCs w:val="24"/>
        </w:rPr>
        <w:t xml:space="preserve">etation is </w:t>
      </w:r>
      <w:r w:rsidR="004C6C35">
        <w:rPr>
          <w:rFonts w:ascii="Times New Roman" w:eastAsia="Times New Roman" w:hAnsi="Times New Roman" w:cs="Times New Roman"/>
          <w:color w:val="000000"/>
          <w:sz w:val="24"/>
          <w:szCs w:val="24"/>
        </w:rPr>
        <w:t xml:space="preserve">water-stressed, some </w:t>
      </w:r>
      <w:r w:rsidR="00C42402">
        <w:rPr>
          <w:rFonts w:ascii="Times New Roman" w:eastAsia="Times New Roman" w:hAnsi="Times New Roman" w:cs="Times New Roman"/>
          <w:color w:val="000000"/>
          <w:sz w:val="24"/>
          <w:szCs w:val="24"/>
        </w:rPr>
        <w:t>species</w:t>
      </w:r>
      <w:r w:rsidR="009A4940">
        <w:rPr>
          <w:rFonts w:ascii="Times New Roman" w:eastAsia="Times New Roman" w:hAnsi="Times New Roman" w:cs="Times New Roman"/>
          <w:color w:val="000000"/>
          <w:sz w:val="24"/>
          <w:szCs w:val="24"/>
        </w:rPr>
        <w:t xml:space="preserve"> can adapt </w:t>
      </w:r>
      <w:r w:rsidR="00C934A5">
        <w:rPr>
          <w:rFonts w:ascii="Times New Roman" w:eastAsia="Times New Roman" w:hAnsi="Times New Roman" w:cs="Times New Roman"/>
          <w:color w:val="000000"/>
          <w:sz w:val="24"/>
          <w:szCs w:val="24"/>
        </w:rPr>
        <w:t>by responding</w:t>
      </w:r>
      <w:r w:rsidR="009A4940" w:rsidRPr="001D7585">
        <w:rPr>
          <w:rFonts w:ascii="Times New Roman" w:eastAsia="Times New Roman" w:hAnsi="Times New Roman" w:cs="Times New Roman"/>
          <w:color w:val="000000"/>
          <w:sz w:val="24"/>
          <w:szCs w:val="24"/>
        </w:rPr>
        <w:t xml:space="preserve"> </w:t>
      </w:r>
      <w:r w:rsidR="00C42402">
        <w:rPr>
          <w:rFonts w:ascii="Times New Roman" w:eastAsia="Times New Roman" w:hAnsi="Times New Roman" w:cs="Times New Roman"/>
          <w:color w:val="000000"/>
          <w:sz w:val="24"/>
          <w:szCs w:val="24"/>
        </w:rPr>
        <w:t>with</w:t>
      </w:r>
      <w:r w:rsidR="009A4940" w:rsidRPr="001D7585">
        <w:rPr>
          <w:rFonts w:ascii="Times New Roman" w:eastAsia="Times New Roman" w:hAnsi="Times New Roman" w:cs="Times New Roman"/>
          <w:color w:val="000000"/>
          <w:sz w:val="24"/>
          <w:szCs w:val="24"/>
        </w:rPr>
        <w:t xml:space="preserve"> </w:t>
      </w:r>
      <w:r w:rsidR="009A4940">
        <w:rPr>
          <w:rFonts w:ascii="Times New Roman" w:eastAsia="Times New Roman" w:hAnsi="Times New Roman" w:cs="Times New Roman"/>
          <w:color w:val="000000"/>
          <w:sz w:val="24"/>
          <w:szCs w:val="24"/>
        </w:rPr>
        <w:t>“</w:t>
      </w:r>
      <w:r w:rsidR="009A4940" w:rsidRPr="001D7585">
        <w:rPr>
          <w:rFonts w:ascii="Times New Roman" w:eastAsia="Times New Roman" w:hAnsi="Times New Roman" w:cs="Times New Roman"/>
          <w:color w:val="000000"/>
          <w:sz w:val="24"/>
          <w:szCs w:val="24"/>
        </w:rPr>
        <w:t>hydrotropism</w:t>
      </w:r>
      <w:r w:rsidR="009A4940">
        <w:rPr>
          <w:rFonts w:ascii="Times New Roman" w:eastAsia="Times New Roman" w:hAnsi="Times New Roman" w:cs="Times New Roman"/>
          <w:color w:val="000000"/>
          <w:sz w:val="24"/>
          <w:szCs w:val="24"/>
        </w:rPr>
        <w:t>”</w:t>
      </w:r>
      <w:r w:rsidR="009A4940" w:rsidRPr="001D7585">
        <w:rPr>
          <w:rFonts w:ascii="Times New Roman" w:eastAsia="Times New Roman" w:hAnsi="Times New Roman" w:cs="Times New Roman"/>
          <w:color w:val="000000"/>
          <w:sz w:val="24"/>
          <w:szCs w:val="24"/>
        </w:rPr>
        <w:t xml:space="preserve"> - a process whereby roots grow towards sources of water (Duan et al., 2010</w:t>
      </w:r>
      <w:r w:rsidR="009A4940">
        <w:rPr>
          <w:rFonts w:ascii="Times New Roman" w:eastAsia="Times New Roman" w:hAnsi="Times New Roman" w:cs="Times New Roman"/>
          <w:color w:val="000000"/>
          <w:sz w:val="24"/>
          <w:szCs w:val="24"/>
        </w:rPr>
        <w:t xml:space="preserve">, </w:t>
      </w:r>
      <w:r w:rsidR="009A4940" w:rsidRPr="001D7585">
        <w:rPr>
          <w:rFonts w:ascii="Times New Roman" w:eastAsia="Times New Roman" w:hAnsi="Times New Roman" w:cs="Times New Roman"/>
          <w:color w:val="000000"/>
          <w:sz w:val="24"/>
          <w:szCs w:val="24"/>
        </w:rPr>
        <w:t xml:space="preserve">Dietrich, 2018). </w:t>
      </w:r>
      <w:r w:rsidR="004C6C35">
        <w:rPr>
          <w:rFonts w:ascii="Times New Roman" w:eastAsia="Times New Roman" w:hAnsi="Times New Roman" w:cs="Times New Roman"/>
          <w:color w:val="000000"/>
          <w:sz w:val="24"/>
          <w:szCs w:val="24"/>
        </w:rPr>
        <w:t>This capacity increases vegetation resilience</w:t>
      </w:r>
      <w:r w:rsidR="00C42402">
        <w:rPr>
          <w:rFonts w:ascii="Times New Roman" w:eastAsia="Times New Roman" w:hAnsi="Times New Roman" w:cs="Times New Roman"/>
          <w:color w:val="000000"/>
          <w:sz w:val="24"/>
          <w:szCs w:val="24"/>
        </w:rPr>
        <w:t xml:space="preserve"> in face of a </w:t>
      </w:r>
      <w:proofErr w:type="gramStart"/>
      <w:r w:rsidR="00E90293">
        <w:rPr>
          <w:rFonts w:ascii="Times New Roman" w:eastAsia="Times New Roman" w:hAnsi="Times New Roman" w:cs="Times New Roman"/>
          <w:color w:val="000000"/>
          <w:sz w:val="24"/>
          <w:szCs w:val="24"/>
        </w:rPr>
        <w:t>drought</w:t>
      </w:r>
      <w:r w:rsidR="00361DEE">
        <w:rPr>
          <w:rFonts w:ascii="Times New Roman" w:eastAsia="Times New Roman" w:hAnsi="Times New Roman" w:cs="Times New Roman"/>
          <w:color w:val="000000"/>
          <w:sz w:val="24"/>
          <w:szCs w:val="24"/>
        </w:rPr>
        <w:t>, but</w:t>
      </w:r>
      <w:proofErr w:type="gramEnd"/>
      <w:r w:rsidR="00361DEE">
        <w:rPr>
          <w:rFonts w:ascii="Times New Roman" w:eastAsia="Times New Roman" w:hAnsi="Times New Roman" w:cs="Times New Roman"/>
          <w:color w:val="000000"/>
          <w:sz w:val="24"/>
          <w:szCs w:val="24"/>
        </w:rPr>
        <w:t xml:space="preserve"> </w:t>
      </w:r>
      <w:r w:rsidR="00E90293">
        <w:rPr>
          <w:rFonts w:ascii="Times New Roman" w:eastAsia="Times New Roman" w:hAnsi="Times New Roman" w:cs="Times New Roman"/>
          <w:color w:val="000000"/>
          <w:sz w:val="24"/>
          <w:szCs w:val="24"/>
        </w:rPr>
        <w:t xml:space="preserve">might have consequences </w:t>
      </w:r>
      <w:r w:rsidR="007C4724">
        <w:rPr>
          <w:rFonts w:ascii="Times New Roman" w:eastAsia="Times New Roman" w:hAnsi="Times New Roman" w:cs="Times New Roman"/>
          <w:color w:val="000000"/>
          <w:sz w:val="24"/>
          <w:szCs w:val="24"/>
        </w:rPr>
        <w:t xml:space="preserve">for water </w:t>
      </w:r>
      <w:r w:rsidR="00E90293">
        <w:rPr>
          <w:rFonts w:ascii="Times New Roman" w:eastAsia="Times New Roman" w:hAnsi="Times New Roman" w:cs="Times New Roman"/>
          <w:color w:val="000000"/>
          <w:sz w:val="24"/>
          <w:szCs w:val="24"/>
        </w:rPr>
        <w:t xml:space="preserve">quality in </w:t>
      </w:r>
      <w:r w:rsidR="007C4724">
        <w:rPr>
          <w:rFonts w:ascii="Times New Roman" w:eastAsia="Times New Roman" w:hAnsi="Times New Roman" w:cs="Times New Roman"/>
          <w:color w:val="000000"/>
          <w:sz w:val="24"/>
          <w:szCs w:val="24"/>
        </w:rPr>
        <w:t xml:space="preserve">streams </w:t>
      </w:r>
      <w:r w:rsidR="00E90293">
        <w:rPr>
          <w:rFonts w:ascii="Times New Roman" w:eastAsia="Times New Roman" w:hAnsi="Times New Roman" w:cs="Times New Roman"/>
          <w:color w:val="000000"/>
          <w:sz w:val="24"/>
          <w:szCs w:val="24"/>
        </w:rPr>
        <w:t>because solutes might become more concentrated</w:t>
      </w:r>
      <w:r w:rsidR="00CC6964">
        <w:rPr>
          <w:rFonts w:ascii="Times New Roman" w:eastAsia="Times New Roman" w:hAnsi="Times New Roman" w:cs="Times New Roman"/>
          <w:color w:val="000000"/>
          <w:sz w:val="24"/>
          <w:szCs w:val="24"/>
        </w:rPr>
        <w:t xml:space="preserve"> (</w:t>
      </w:r>
      <w:r w:rsidR="00AC544C">
        <w:rPr>
          <w:rFonts w:ascii="Times New Roman" w:eastAsia="Times New Roman" w:hAnsi="Times New Roman" w:cs="Times New Roman"/>
          <w:color w:val="000000"/>
          <w:sz w:val="24"/>
          <w:szCs w:val="24"/>
        </w:rPr>
        <w:t>Li et al., 2021</w:t>
      </w:r>
      <w:r w:rsidR="00CC6964">
        <w:rPr>
          <w:rFonts w:ascii="Times New Roman" w:eastAsia="Times New Roman" w:hAnsi="Times New Roman" w:cs="Times New Roman"/>
          <w:color w:val="000000"/>
          <w:sz w:val="24"/>
          <w:szCs w:val="24"/>
        </w:rPr>
        <w:t>)</w:t>
      </w:r>
      <w:r w:rsidR="007C4724">
        <w:rPr>
          <w:rFonts w:ascii="Times New Roman" w:eastAsia="Times New Roman" w:hAnsi="Times New Roman" w:cs="Times New Roman"/>
          <w:color w:val="000000"/>
          <w:sz w:val="24"/>
          <w:szCs w:val="24"/>
        </w:rPr>
        <w:t xml:space="preserve">. </w:t>
      </w:r>
      <w:r w:rsidR="009A4940">
        <w:rPr>
          <w:rFonts w:ascii="Times New Roman" w:eastAsia="Times New Roman" w:hAnsi="Times New Roman" w:cs="Times New Roman"/>
          <w:color w:val="000000"/>
          <w:sz w:val="24"/>
          <w:szCs w:val="24"/>
        </w:rPr>
        <w:t xml:space="preserve">These examples show some of the complex effects that shifts in climate can have and where multiple dimensions of CZ resilience can </w:t>
      </w:r>
      <w:r w:rsidR="007C4724">
        <w:rPr>
          <w:rFonts w:ascii="Times New Roman" w:eastAsia="Times New Roman" w:hAnsi="Times New Roman" w:cs="Times New Roman"/>
          <w:color w:val="000000"/>
          <w:sz w:val="24"/>
          <w:szCs w:val="24"/>
        </w:rPr>
        <w:t>interact</w:t>
      </w:r>
      <w:r w:rsidR="009A4940">
        <w:rPr>
          <w:rFonts w:ascii="Times New Roman" w:eastAsia="Times New Roman" w:hAnsi="Times New Roman" w:cs="Times New Roman"/>
          <w:color w:val="000000"/>
          <w:sz w:val="24"/>
          <w:szCs w:val="24"/>
        </w:rPr>
        <w:t>.</w:t>
      </w:r>
    </w:p>
    <w:p w14:paraId="14A103A7" w14:textId="77777777" w:rsidR="009A4940" w:rsidRDefault="009A4940" w:rsidP="00CA4842">
      <w:pPr>
        <w:spacing w:line="360" w:lineRule="auto"/>
        <w:rPr>
          <w:rFonts w:ascii="Times New Roman" w:eastAsia="Times New Roman" w:hAnsi="Times New Roman" w:cs="Times New Roman"/>
          <w:sz w:val="24"/>
          <w:szCs w:val="24"/>
        </w:rPr>
      </w:pPr>
    </w:p>
    <w:p w14:paraId="3EEE275A" w14:textId="36E0EB2B" w:rsidR="004A62DB" w:rsidRDefault="004D535E" w:rsidP="00CA48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Cs/>
          <w:sz w:val="24"/>
          <w:szCs w:val="24"/>
        </w:rPr>
        <w:t xml:space="preserve">The dynamics of climate and water availability for the generation of </w:t>
      </w:r>
      <w:r w:rsidR="00F60895">
        <w:rPr>
          <w:rFonts w:ascii="Times New Roman" w:eastAsia="Times New Roman" w:hAnsi="Times New Roman" w:cs="Times New Roman"/>
          <w:bCs/>
          <w:sz w:val="24"/>
          <w:szCs w:val="24"/>
        </w:rPr>
        <w:t xml:space="preserve">stream </w:t>
      </w:r>
      <w:r w:rsidR="00614121">
        <w:rPr>
          <w:rFonts w:ascii="Times New Roman" w:eastAsia="Times New Roman" w:hAnsi="Times New Roman" w:cs="Times New Roman"/>
          <w:bCs/>
          <w:sz w:val="24"/>
          <w:szCs w:val="24"/>
        </w:rPr>
        <w:t>flow is</w:t>
      </w:r>
      <w:r>
        <w:rPr>
          <w:rFonts w:ascii="Times New Roman" w:eastAsia="Times New Roman" w:hAnsi="Times New Roman" w:cs="Times New Roman"/>
          <w:bCs/>
          <w:sz w:val="24"/>
          <w:szCs w:val="24"/>
        </w:rPr>
        <w:t xml:space="preserve"> captured </w:t>
      </w:r>
      <w:r w:rsidR="007B1BB5">
        <w:rPr>
          <w:rFonts w:ascii="Times New Roman" w:eastAsia="Times New Roman" w:hAnsi="Times New Roman" w:cs="Times New Roman"/>
          <w:bCs/>
          <w:sz w:val="24"/>
          <w:szCs w:val="24"/>
        </w:rPr>
        <w:t xml:space="preserve">in </w:t>
      </w:r>
      <w:r>
        <w:rPr>
          <w:rFonts w:ascii="Times New Roman" w:eastAsia="Times New Roman" w:hAnsi="Times New Roman" w:cs="Times New Roman"/>
          <w:bCs/>
          <w:sz w:val="24"/>
          <w:szCs w:val="24"/>
        </w:rPr>
        <w:t xml:space="preserve">the conceptual budyko framework that </w:t>
      </w:r>
      <w:r w:rsidR="008F2C7D">
        <w:rPr>
          <w:rFonts w:ascii="Times New Roman" w:eastAsia="Times New Roman" w:hAnsi="Times New Roman" w:cs="Times New Roman"/>
          <w:bCs/>
          <w:sz w:val="24"/>
          <w:szCs w:val="24"/>
        </w:rPr>
        <w:t>expresses</w:t>
      </w:r>
      <w:r>
        <w:rPr>
          <w:rFonts w:ascii="Times New Roman" w:eastAsia="Times New Roman" w:hAnsi="Times New Roman" w:cs="Times New Roman"/>
          <w:bCs/>
          <w:sz w:val="24"/>
          <w:szCs w:val="24"/>
        </w:rPr>
        <w:t xml:space="preserve"> the</w:t>
      </w:r>
      <w:r w:rsidR="0024224B" w:rsidRPr="0024224B">
        <w:rPr>
          <w:rFonts w:ascii="Times New Roman" w:eastAsia="Times New Roman" w:hAnsi="Times New Roman" w:cs="Times New Roman"/>
          <w:sz w:val="24"/>
          <w:szCs w:val="24"/>
        </w:rPr>
        <w:t xml:space="preserve"> </w:t>
      </w:r>
      <w:r w:rsidR="00C27145" w:rsidRPr="0024224B">
        <w:rPr>
          <w:rFonts w:ascii="Times New Roman" w:eastAsia="Times New Roman" w:hAnsi="Times New Roman" w:cs="Times New Roman"/>
          <w:sz w:val="24"/>
          <w:szCs w:val="24"/>
        </w:rPr>
        <w:t>balance of water and energy at the Earth's su</w:t>
      </w:r>
      <w:r w:rsidR="00C27145" w:rsidRPr="00C27145">
        <w:rPr>
          <w:rFonts w:ascii="Times New Roman" w:eastAsia="Times New Roman" w:hAnsi="Times New Roman" w:cs="Times New Roman"/>
          <w:sz w:val="24"/>
          <w:szCs w:val="24"/>
        </w:rPr>
        <w:t xml:space="preserve">rface </w:t>
      </w:r>
      <w:r w:rsidR="00C27145" w:rsidRPr="00F11FD8">
        <w:rPr>
          <w:rFonts w:ascii="Times New Roman" w:eastAsia="Times New Roman" w:hAnsi="Times New Roman" w:cs="Times New Roman"/>
          <w:sz w:val="24"/>
          <w:szCs w:val="24"/>
        </w:rPr>
        <w:t>(</w:t>
      </w:r>
      <w:r w:rsidR="00F11FD8" w:rsidRPr="00E45D39">
        <w:rPr>
          <w:rFonts w:ascii="Times New Roman" w:hAnsi="Times New Roman" w:cs="Times New Roman"/>
          <w:sz w:val="24"/>
          <w:szCs w:val="24"/>
        </w:rPr>
        <w:t>Budyko, 1974)</w:t>
      </w:r>
      <w:r w:rsidR="00C27145" w:rsidRPr="00F11FD8">
        <w:rPr>
          <w:rFonts w:ascii="Times New Roman" w:eastAsia="Times New Roman" w:hAnsi="Times New Roman" w:cs="Times New Roman"/>
          <w:sz w:val="24"/>
          <w:szCs w:val="24"/>
        </w:rPr>
        <w:t xml:space="preserve">. </w:t>
      </w:r>
      <w:r w:rsidR="007B1BB5" w:rsidRPr="00F11FD8">
        <w:rPr>
          <w:rFonts w:ascii="Times New Roman" w:eastAsia="Times New Roman" w:hAnsi="Times New Roman" w:cs="Times New Roman"/>
          <w:sz w:val="24"/>
          <w:szCs w:val="24"/>
        </w:rPr>
        <w:t xml:space="preserve"> </w:t>
      </w:r>
      <w:r w:rsidR="00F36D0F" w:rsidRPr="00F11FD8">
        <w:rPr>
          <w:rFonts w:ascii="Times New Roman" w:eastAsia="Times New Roman" w:hAnsi="Times New Roman" w:cs="Times New Roman"/>
          <w:sz w:val="24"/>
          <w:szCs w:val="24"/>
        </w:rPr>
        <w:t>In</w:t>
      </w:r>
      <w:r w:rsidR="00F36D0F" w:rsidRPr="00CA4842">
        <w:rPr>
          <w:rFonts w:ascii="Times New Roman" w:eastAsia="Times New Roman" w:hAnsi="Times New Roman" w:cs="Times New Roman"/>
          <w:sz w:val="24"/>
          <w:szCs w:val="24"/>
        </w:rPr>
        <w:t xml:space="preserve"> this concept, t</w:t>
      </w:r>
      <w:r w:rsidR="009B1730" w:rsidRPr="00F94261">
        <w:rPr>
          <w:rFonts w:ascii="Times New Roman" w:eastAsia="Times New Roman" w:hAnsi="Times New Roman" w:cs="Times New Roman"/>
          <w:sz w:val="24"/>
          <w:szCs w:val="24"/>
        </w:rPr>
        <w:t xml:space="preserve">he aridity index (or dryness index) </w:t>
      </w:r>
      <w:r w:rsidR="00CD3EEB" w:rsidRPr="00F94261">
        <w:rPr>
          <w:rFonts w:ascii="Times New Roman" w:eastAsia="Times New Roman" w:hAnsi="Times New Roman" w:cs="Times New Roman"/>
          <w:sz w:val="24"/>
          <w:szCs w:val="24"/>
        </w:rPr>
        <w:t xml:space="preserve">is the ratio between potential evapotranspiration (PET) </w:t>
      </w:r>
      <w:r w:rsidR="006A44CA" w:rsidRPr="00F94261">
        <w:rPr>
          <w:rFonts w:ascii="Times New Roman" w:eastAsia="Times New Roman" w:hAnsi="Times New Roman" w:cs="Times New Roman"/>
          <w:sz w:val="24"/>
          <w:szCs w:val="24"/>
        </w:rPr>
        <w:t>and</w:t>
      </w:r>
      <w:r w:rsidR="00CD3EEB" w:rsidRPr="00F94261">
        <w:rPr>
          <w:rFonts w:ascii="Times New Roman" w:eastAsia="Times New Roman" w:hAnsi="Times New Roman" w:cs="Times New Roman"/>
          <w:sz w:val="24"/>
          <w:szCs w:val="24"/>
        </w:rPr>
        <w:t xml:space="preserve"> </w:t>
      </w:r>
      <w:r w:rsidR="00E21D06">
        <w:rPr>
          <w:rFonts w:ascii="Times New Roman" w:eastAsia="Times New Roman" w:hAnsi="Times New Roman" w:cs="Times New Roman"/>
          <w:sz w:val="24"/>
          <w:szCs w:val="24"/>
        </w:rPr>
        <w:t>precipitation (</w:t>
      </w:r>
      <w:r w:rsidR="00CD3EEB" w:rsidRPr="00F94261">
        <w:rPr>
          <w:rFonts w:ascii="Times New Roman" w:eastAsia="Times New Roman" w:hAnsi="Times New Roman" w:cs="Times New Roman"/>
          <w:sz w:val="24"/>
          <w:szCs w:val="24"/>
        </w:rPr>
        <w:t>P</w:t>
      </w:r>
      <w:r w:rsidR="00E21D06">
        <w:rPr>
          <w:rFonts w:ascii="Times New Roman" w:eastAsia="Times New Roman" w:hAnsi="Times New Roman" w:cs="Times New Roman"/>
          <w:sz w:val="24"/>
          <w:szCs w:val="24"/>
        </w:rPr>
        <w:t>)</w:t>
      </w:r>
      <w:r w:rsidR="00834843">
        <w:rPr>
          <w:rFonts w:ascii="Times New Roman" w:eastAsia="Times New Roman" w:hAnsi="Times New Roman" w:cs="Times New Roman"/>
          <w:sz w:val="24"/>
          <w:szCs w:val="24"/>
        </w:rPr>
        <w:t>. The</w:t>
      </w:r>
      <w:r w:rsidR="00C62168" w:rsidRPr="00F94261">
        <w:rPr>
          <w:rFonts w:ascii="Times New Roman" w:eastAsia="Times New Roman" w:hAnsi="Times New Roman" w:cs="Times New Roman"/>
          <w:sz w:val="24"/>
          <w:szCs w:val="24"/>
        </w:rPr>
        <w:t xml:space="preserve"> evaporative index is the ration between actual evapotranspiration </w:t>
      </w:r>
      <w:r w:rsidR="006A44CA" w:rsidRPr="00F94261">
        <w:rPr>
          <w:rFonts w:ascii="Times New Roman" w:eastAsia="Times New Roman" w:hAnsi="Times New Roman" w:cs="Times New Roman"/>
          <w:sz w:val="24"/>
          <w:szCs w:val="24"/>
        </w:rPr>
        <w:t>(AET) and P</w:t>
      </w:r>
      <w:r w:rsidR="004A0D1B">
        <w:rPr>
          <w:rFonts w:ascii="Times New Roman" w:eastAsia="Times New Roman" w:hAnsi="Times New Roman" w:cs="Times New Roman"/>
          <w:sz w:val="24"/>
          <w:szCs w:val="24"/>
        </w:rPr>
        <w:t xml:space="preserve"> and, when plotted against each other, these values define </w:t>
      </w:r>
      <w:r w:rsidR="00BE582F">
        <w:rPr>
          <w:rFonts w:ascii="Times New Roman" w:eastAsia="Times New Roman" w:hAnsi="Times New Roman" w:cs="Times New Roman"/>
          <w:sz w:val="24"/>
          <w:szCs w:val="24"/>
        </w:rPr>
        <w:t>a space that can be separated into water vs. energy limitat</w:t>
      </w:r>
      <w:r w:rsidR="00BE582F" w:rsidRPr="00E21D06">
        <w:rPr>
          <w:rFonts w:ascii="Times New Roman" w:eastAsia="Times New Roman" w:hAnsi="Times New Roman" w:cs="Times New Roman"/>
          <w:sz w:val="24"/>
          <w:szCs w:val="24"/>
        </w:rPr>
        <w:t xml:space="preserve">ion (Fig. </w:t>
      </w:r>
      <w:r w:rsidR="00E21D06" w:rsidRPr="00E21D06">
        <w:rPr>
          <w:rFonts w:ascii="Times New Roman" w:eastAsia="Times New Roman" w:hAnsi="Times New Roman" w:cs="Times New Roman"/>
          <w:sz w:val="24"/>
          <w:szCs w:val="24"/>
        </w:rPr>
        <w:t>4</w:t>
      </w:r>
      <w:r w:rsidR="00BE582F" w:rsidRPr="00E21D06">
        <w:rPr>
          <w:rFonts w:ascii="Times New Roman" w:eastAsia="Times New Roman" w:hAnsi="Times New Roman" w:cs="Times New Roman"/>
          <w:sz w:val="24"/>
          <w:szCs w:val="24"/>
        </w:rPr>
        <w:t>)</w:t>
      </w:r>
      <w:r w:rsidR="006A44CA" w:rsidRPr="00E21D06">
        <w:rPr>
          <w:rFonts w:ascii="Times New Roman" w:eastAsia="Times New Roman" w:hAnsi="Times New Roman" w:cs="Times New Roman"/>
          <w:sz w:val="24"/>
          <w:szCs w:val="24"/>
        </w:rPr>
        <w:t>.</w:t>
      </w:r>
      <w:r w:rsidR="006A44CA" w:rsidRPr="00F94261">
        <w:rPr>
          <w:rFonts w:ascii="Times New Roman" w:eastAsia="Times New Roman" w:hAnsi="Times New Roman" w:cs="Times New Roman"/>
          <w:sz w:val="24"/>
          <w:szCs w:val="24"/>
        </w:rPr>
        <w:t xml:space="preserve"> </w:t>
      </w:r>
      <w:r w:rsidR="00DD1230" w:rsidRPr="00F94261">
        <w:rPr>
          <w:rFonts w:ascii="Times New Roman" w:eastAsia="Times New Roman" w:hAnsi="Times New Roman" w:cs="Times New Roman"/>
          <w:color w:val="000000"/>
          <w:sz w:val="24"/>
          <w:szCs w:val="24"/>
        </w:rPr>
        <w:t xml:space="preserve">A catchment having a dryness index </w:t>
      </w:r>
      <w:r w:rsidR="00361DEE">
        <w:rPr>
          <w:rFonts w:ascii="Times New Roman" w:eastAsia="Times New Roman" w:hAnsi="Times New Roman" w:cs="Times New Roman"/>
          <w:color w:val="000000"/>
          <w:sz w:val="24"/>
          <w:szCs w:val="24"/>
        </w:rPr>
        <w:t xml:space="preserve">of </w:t>
      </w:r>
      <w:r w:rsidR="00DD1230" w:rsidRPr="00F94261">
        <w:rPr>
          <w:rFonts w:ascii="Times New Roman" w:eastAsia="Times New Roman" w:hAnsi="Times New Roman" w:cs="Times New Roman"/>
          <w:color w:val="000000"/>
          <w:sz w:val="24"/>
          <w:szCs w:val="24"/>
        </w:rPr>
        <w:t xml:space="preserve">less than one </w:t>
      </w:r>
      <w:r w:rsidR="006B3011" w:rsidRPr="00F94261">
        <w:rPr>
          <w:rFonts w:ascii="Times New Roman" w:eastAsia="Times New Roman" w:hAnsi="Times New Roman" w:cs="Times New Roman"/>
          <w:color w:val="000000"/>
          <w:sz w:val="24"/>
          <w:szCs w:val="24"/>
        </w:rPr>
        <w:t xml:space="preserve">is considered wet because P exceeds </w:t>
      </w:r>
      <w:r w:rsidR="00F552D3" w:rsidRPr="00F94261">
        <w:rPr>
          <w:rFonts w:ascii="Times New Roman" w:eastAsia="Times New Roman" w:hAnsi="Times New Roman" w:cs="Times New Roman"/>
          <w:color w:val="000000"/>
          <w:sz w:val="24"/>
          <w:szCs w:val="24"/>
        </w:rPr>
        <w:t>evapotranspiration</w:t>
      </w:r>
      <w:r w:rsidR="002C4C0B">
        <w:rPr>
          <w:rFonts w:ascii="Times New Roman" w:eastAsia="Times New Roman" w:hAnsi="Times New Roman" w:cs="Times New Roman"/>
          <w:color w:val="000000"/>
          <w:sz w:val="24"/>
          <w:szCs w:val="24"/>
        </w:rPr>
        <w:t xml:space="preserve"> (ET)</w:t>
      </w:r>
      <w:r w:rsidR="006B3011" w:rsidRPr="00F94261">
        <w:rPr>
          <w:rFonts w:ascii="Times New Roman" w:eastAsia="Times New Roman" w:hAnsi="Times New Roman" w:cs="Times New Roman"/>
          <w:color w:val="000000"/>
          <w:sz w:val="24"/>
          <w:szCs w:val="24"/>
        </w:rPr>
        <w:t xml:space="preserve"> losses</w:t>
      </w:r>
      <w:r w:rsidR="00F552D3" w:rsidRPr="00F94261">
        <w:rPr>
          <w:rFonts w:ascii="Times New Roman" w:eastAsia="Times New Roman" w:hAnsi="Times New Roman" w:cs="Times New Roman"/>
          <w:color w:val="000000"/>
          <w:sz w:val="24"/>
          <w:szCs w:val="24"/>
        </w:rPr>
        <w:t xml:space="preserve"> and </w:t>
      </w:r>
      <w:r w:rsidR="00CC6964">
        <w:rPr>
          <w:rFonts w:ascii="Times New Roman" w:eastAsia="Times New Roman" w:hAnsi="Times New Roman" w:cs="Times New Roman"/>
          <w:color w:val="000000"/>
          <w:sz w:val="24"/>
          <w:szCs w:val="24"/>
        </w:rPr>
        <w:t>water is not the</w:t>
      </w:r>
      <w:r w:rsidR="00CC6964" w:rsidRPr="00F94261">
        <w:rPr>
          <w:rFonts w:ascii="Times New Roman" w:eastAsia="Times New Roman" w:hAnsi="Times New Roman" w:cs="Times New Roman"/>
          <w:color w:val="000000"/>
          <w:sz w:val="24"/>
          <w:szCs w:val="24"/>
        </w:rPr>
        <w:t xml:space="preserve"> </w:t>
      </w:r>
      <w:r w:rsidR="00F552D3" w:rsidRPr="00F94261">
        <w:rPr>
          <w:rFonts w:ascii="Times New Roman" w:eastAsia="Times New Roman" w:hAnsi="Times New Roman" w:cs="Times New Roman"/>
          <w:color w:val="000000"/>
          <w:sz w:val="24"/>
          <w:szCs w:val="24"/>
        </w:rPr>
        <w:t>limitation for CZ fu</w:t>
      </w:r>
      <w:r w:rsidR="00343A27" w:rsidRPr="00F94261">
        <w:rPr>
          <w:rFonts w:ascii="Times New Roman" w:eastAsia="Times New Roman" w:hAnsi="Times New Roman" w:cs="Times New Roman"/>
          <w:color w:val="000000"/>
          <w:sz w:val="24"/>
          <w:szCs w:val="24"/>
        </w:rPr>
        <w:t xml:space="preserve">nction </w:t>
      </w:r>
      <w:r w:rsidR="006B280A" w:rsidRPr="00E21D06">
        <w:rPr>
          <w:rFonts w:ascii="Times New Roman" w:eastAsia="Times New Roman" w:hAnsi="Times New Roman" w:cs="Times New Roman"/>
          <w:color w:val="000000"/>
          <w:sz w:val="24"/>
          <w:szCs w:val="24"/>
        </w:rPr>
        <w:t>(</w:t>
      </w:r>
      <w:r w:rsidR="00F11FD8" w:rsidRPr="00F11FD8">
        <w:rPr>
          <w:rFonts w:ascii="Times New Roman" w:eastAsia="Times New Roman" w:hAnsi="Times New Roman" w:cs="Times New Roman"/>
          <w:color w:val="000000"/>
          <w:sz w:val="24"/>
          <w:szCs w:val="24"/>
        </w:rPr>
        <w:t>Creed et al., 2014</w:t>
      </w:r>
      <w:r w:rsidR="00E21D06" w:rsidRPr="00CA4842">
        <w:rPr>
          <w:rFonts w:ascii="Times New Roman" w:hAnsi="Times New Roman" w:cs="Times New Roman"/>
          <w:sz w:val="24"/>
          <w:szCs w:val="24"/>
        </w:rPr>
        <w:t>)</w:t>
      </w:r>
      <w:r w:rsidR="00DD1230" w:rsidRPr="00E21D06">
        <w:rPr>
          <w:rFonts w:ascii="Times New Roman" w:eastAsia="Times New Roman" w:hAnsi="Times New Roman" w:cs="Times New Roman"/>
          <w:color w:val="000000"/>
          <w:sz w:val="24"/>
          <w:szCs w:val="24"/>
        </w:rPr>
        <w:t xml:space="preserve">. </w:t>
      </w:r>
      <w:r w:rsidR="00343A27" w:rsidRPr="00E21D06">
        <w:rPr>
          <w:rFonts w:ascii="Times New Roman" w:eastAsia="Times New Roman" w:hAnsi="Times New Roman" w:cs="Times New Roman"/>
          <w:color w:val="000000"/>
          <w:sz w:val="24"/>
          <w:szCs w:val="24"/>
        </w:rPr>
        <w:t>In contrast,</w:t>
      </w:r>
      <w:r w:rsidR="00343A27" w:rsidRPr="00F94261">
        <w:rPr>
          <w:rFonts w:ascii="Times New Roman" w:eastAsia="Times New Roman" w:hAnsi="Times New Roman" w:cs="Times New Roman"/>
          <w:color w:val="000000"/>
          <w:sz w:val="24"/>
          <w:szCs w:val="24"/>
        </w:rPr>
        <w:t xml:space="preserve"> a</w:t>
      </w:r>
      <w:r w:rsidR="00DD1230" w:rsidRPr="00F94261">
        <w:rPr>
          <w:rFonts w:ascii="Times New Roman" w:eastAsia="Times New Roman" w:hAnsi="Times New Roman" w:cs="Times New Roman"/>
          <w:color w:val="000000"/>
          <w:sz w:val="24"/>
          <w:szCs w:val="24"/>
        </w:rPr>
        <w:t xml:space="preserve"> catchment having a dryness index greater than 1 will plot on the right side of that line, indicating that it is water limited or dry. </w:t>
      </w:r>
    </w:p>
    <w:p w14:paraId="6FF0A5FF" w14:textId="62DB5522" w:rsidR="00B579CE" w:rsidRDefault="008D174A">
      <w:pPr>
        <w:spacing w:line="360" w:lineRule="auto"/>
        <w:jc w:val="both"/>
        <w:textAlignment w:val="baseline"/>
        <w:rPr>
          <w:rFonts w:ascii="Times New Roman" w:eastAsia="Times New Roman" w:hAnsi="Times New Roman" w:cs="Times New Roman"/>
          <w:color w:val="000000"/>
          <w:sz w:val="24"/>
          <w:szCs w:val="24"/>
        </w:rPr>
      </w:pPr>
      <w:r w:rsidRPr="004D535E">
        <w:rPr>
          <w:rFonts w:ascii="Times New Roman" w:eastAsia="Times New Roman" w:hAnsi="Times New Roman" w:cs="Times New Roman"/>
          <w:noProof/>
          <w:sz w:val="24"/>
          <w:szCs w:val="24"/>
        </w:rPr>
        <mc:AlternateContent>
          <mc:Choice Requires="wps">
            <w:drawing>
              <wp:anchor distT="45720" distB="45720" distL="114300" distR="114300" simplePos="0" relativeHeight="251648512" behindDoc="0" locked="0" layoutInCell="1" allowOverlap="1" wp14:anchorId="7007BAF4" wp14:editId="11DC47D7">
                <wp:simplePos x="0" y="0"/>
                <wp:positionH relativeFrom="margin">
                  <wp:align>right</wp:align>
                </wp:positionH>
                <wp:positionV relativeFrom="paragraph">
                  <wp:posOffset>323850</wp:posOffset>
                </wp:positionV>
                <wp:extent cx="6134100" cy="295783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2957885"/>
                        </a:xfrm>
                        <a:prstGeom prst="rect">
                          <a:avLst/>
                        </a:prstGeom>
                        <a:solidFill>
                          <a:srgbClr val="FFFFFF"/>
                        </a:solidFill>
                        <a:ln w="9525">
                          <a:noFill/>
                          <a:miter lim="800000"/>
                          <a:headEnd/>
                          <a:tailEnd/>
                        </a:ln>
                      </wps:spPr>
                      <wps:txbx>
                        <w:txbxContent>
                          <w:p w14:paraId="027D54DA" w14:textId="77777777" w:rsidR="009748D4" w:rsidRDefault="001D6E49" w:rsidP="009748D4">
                            <w:pPr>
                              <w:rPr>
                                <w:rFonts w:ascii="Times New Roman" w:hAnsi="Times New Roman" w:cs="Times New Roman"/>
                                <w:b/>
                                <w:bCs/>
                                <w:sz w:val="20"/>
                                <w:szCs w:val="20"/>
                              </w:rPr>
                            </w:pPr>
                            <w:r>
                              <w:rPr>
                                <w:rFonts w:ascii="Times New Roman" w:eastAsia="Times New Roman" w:hAnsi="Times New Roman" w:cs="Times New Roman"/>
                                <w:noProof/>
                                <w:sz w:val="24"/>
                                <w:szCs w:val="24"/>
                              </w:rPr>
                              <w:drawing>
                                <wp:inline distT="114300" distB="114300" distL="114300" distR="114300" wp14:anchorId="4827C013" wp14:editId="38008433">
                                  <wp:extent cx="3489351" cy="2106778"/>
                                  <wp:effectExtent l="0" t="0" r="0" b="8255"/>
                                  <wp:docPr id="201" name="Picture 20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referRelativeResize="0"/>
                                        </pic:nvPicPr>
                                        <pic:blipFill>
                                          <a:blip r:embed="rId19"/>
                                          <a:srcRect/>
                                          <a:stretch>
                                            <a:fillRect/>
                                          </a:stretch>
                                        </pic:blipFill>
                                        <pic:spPr>
                                          <a:xfrm>
                                            <a:off x="0" y="0"/>
                                            <a:ext cx="3519437" cy="2124943"/>
                                          </a:xfrm>
                                          <a:prstGeom prst="rect">
                                            <a:avLst/>
                                          </a:prstGeom>
                                          <a:ln/>
                                        </pic:spPr>
                                      </pic:pic>
                                    </a:graphicData>
                                  </a:graphic>
                                </wp:inline>
                              </w:drawing>
                            </w:r>
                          </w:p>
                          <w:p w14:paraId="742CC158" w14:textId="6C097F83" w:rsidR="009748D4" w:rsidRPr="00E45D39" w:rsidRDefault="009748D4" w:rsidP="009748D4">
                            <w:pPr>
                              <w:rPr>
                                <w:rFonts w:ascii="Times New Roman" w:eastAsia="Times New Roman" w:hAnsi="Times New Roman" w:cs="Times New Roman"/>
                                <w:i/>
                                <w:iCs/>
                                <w:sz w:val="18"/>
                                <w:szCs w:val="18"/>
                              </w:rPr>
                            </w:pPr>
                            <w:r w:rsidRPr="00E45D39">
                              <w:rPr>
                                <w:rFonts w:ascii="Times New Roman" w:hAnsi="Times New Roman" w:cs="Times New Roman"/>
                                <w:b/>
                                <w:bCs/>
                                <w:i/>
                                <w:iCs/>
                                <w:sz w:val="18"/>
                                <w:szCs w:val="18"/>
                              </w:rPr>
                              <w:t xml:space="preserve">Figure </w:t>
                            </w:r>
                            <w:r w:rsidR="00E21D06" w:rsidRPr="00E45D39">
                              <w:rPr>
                                <w:rFonts w:ascii="Times New Roman" w:hAnsi="Times New Roman" w:cs="Times New Roman"/>
                                <w:b/>
                                <w:bCs/>
                                <w:i/>
                                <w:iCs/>
                                <w:sz w:val="18"/>
                                <w:szCs w:val="18"/>
                              </w:rPr>
                              <w:t>4</w:t>
                            </w:r>
                            <w:r w:rsidRPr="00E45D39">
                              <w:rPr>
                                <w:rFonts w:ascii="Times New Roman" w:hAnsi="Times New Roman" w:cs="Times New Roman"/>
                                <w:b/>
                                <w:bCs/>
                                <w:i/>
                                <w:iCs/>
                                <w:sz w:val="18"/>
                                <w:szCs w:val="18"/>
                              </w:rPr>
                              <w:t>:</w:t>
                            </w:r>
                            <w:r w:rsidR="00A96390" w:rsidRPr="00E45D39">
                              <w:rPr>
                                <w:rFonts w:ascii="Times New Roman" w:hAnsi="Times New Roman" w:cs="Times New Roman"/>
                                <w:b/>
                                <w:bCs/>
                                <w:i/>
                                <w:iCs/>
                                <w:sz w:val="18"/>
                                <w:szCs w:val="18"/>
                              </w:rPr>
                              <w:t xml:space="preserve"> </w:t>
                            </w:r>
                            <w:proofErr w:type="spellStart"/>
                            <w:r w:rsidRPr="00E45D39">
                              <w:rPr>
                                <w:rFonts w:ascii="Times New Roman" w:hAnsi="Times New Roman" w:cs="Times New Roman"/>
                                <w:i/>
                                <w:iCs/>
                                <w:sz w:val="18"/>
                                <w:szCs w:val="18"/>
                              </w:rPr>
                              <w:t>Budyko</w:t>
                            </w:r>
                            <w:proofErr w:type="spellEnd"/>
                            <w:r w:rsidRPr="00E45D39">
                              <w:rPr>
                                <w:rFonts w:ascii="Times New Roman" w:hAnsi="Times New Roman" w:cs="Times New Roman"/>
                                <w:i/>
                                <w:iCs/>
                                <w:sz w:val="18"/>
                                <w:szCs w:val="18"/>
                              </w:rPr>
                              <w:t xml:space="preserve"> curve diagram. </w:t>
                            </w:r>
                            <w:r w:rsidRPr="00E45D39">
                              <w:rPr>
                                <w:rFonts w:ascii="Times New Roman" w:eastAsia="Times New Roman" w:hAnsi="Times New Roman" w:cs="Times New Roman"/>
                                <w:i/>
                                <w:iCs/>
                                <w:sz w:val="18"/>
                                <w:szCs w:val="18"/>
                              </w:rPr>
                              <w:t xml:space="preserve">The two bolded lines in the diagram represent the extent of how much water and energy can naturally occur in a system. All catchments will plot </w:t>
                            </w:r>
                            <w:r w:rsidR="006B280A" w:rsidRPr="00E45D39">
                              <w:rPr>
                                <w:rFonts w:ascii="Times New Roman" w:eastAsia="Times New Roman" w:hAnsi="Times New Roman" w:cs="Times New Roman"/>
                                <w:i/>
                                <w:iCs/>
                                <w:sz w:val="18"/>
                                <w:szCs w:val="18"/>
                              </w:rPr>
                              <w:t>below the</w:t>
                            </w:r>
                            <w:r w:rsidRPr="00E45D39">
                              <w:rPr>
                                <w:rFonts w:ascii="Times New Roman" w:eastAsia="Times New Roman" w:hAnsi="Times New Roman" w:cs="Times New Roman"/>
                                <w:i/>
                                <w:iCs/>
                                <w:sz w:val="18"/>
                                <w:szCs w:val="18"/>
                              </w:rPr>
                              <w:t xml:space="preserve"> water limit line unless there is water coming into the system in ways other than precipitation. Similarly, all catchments will plot underneath the energy limit line unless water is taken out of the system in ways other than discharge</w:t>
                            </w:r>
                            <w:r w:rsidR="002E7367" w:rsidRPr="00E45D39">
                              <w:rPr>
                                <w:rFonts w:ascii="Times New Roman" w:eastAsia="Times New Roman" w:hAnsi="Times New Roman" w:cs="Times New Roman"/>
                                <w:i/>
                                <w:iCs/>
                                <w:sz w:val="18"/>
                                <w:szCs w:val="18"/>
                              </w:rPr>
                              <w:t xml:space="preserve"> (Figure from </w:t>
                            </w:r>
                            <w:r w:rsidR="006B280A" w:rsidRPr="00E45D39">
                              <w:rPr>
                                <w:rFonts w:ascii="Times New Roman" w:eastAsia="Times New Roman" w:hAnsi="Times New Roman" w:cs="Times New Roman"/>
                                <w:i/>
                                <w:iCs/>
                                <w:sz w:val="18"/>
                                <w:szCs w:val="18"/>
                              </w:rPr>
                              <w:t>Creed et al. 201</w:t>
                            </w:r>
                            <w:r w:rsidR="00E21D06" w:rsidRPr="00E45D39">
                              <w:rPr>
                                <w:rFonts w:ascii="Times New Roman" w:eastAsia="Times New Roman" w:hAnsi="Times New Roman" w:cs="Times New Roman"/>
                                <w:i/>
                                <w:iCs/>
                                <w:sz w:val="18"/>
                                <w:szCs w:val="18"/>
                              </w:rPr>
                              <w:t>4</w:t>
                            </w:r>
                            <w:r w:rsidR="00F76371" w:rsidRPr="00E45D39">
                              <w:rPr>
                                <w:rFonts w:ascii="Times New Roman" w:eastAsia="Times New Roman" w:hAnsi="Times New Roman" w:cs="Times New Roman"/>
                                <w:i/>
                                <w:iCs/>
                                <w:sz w:val="18"/>
                                <w:szCs w:val="18"/>
                              </w:rPr>
                              <w:t>).</w:t>
                            </w:r>
                          </w:p>
                          <w:p w14:paraId="66DB254A" w14:textId="74025436" w:rsidR="001D6E49" w:rsidRPr="00CA4842" w:rsidRDefault="001D6E49">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7007BAF4" id="_x0000_s1032" type="#_x0000_t202" style="position:absolute;left:0;text-align:left;margin-left:431.8pt;margin-top:25.5pt;width:483pt;height:232.9pt;z-index:251648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" stroked="f">
                <v:textbox>
                  <w:txbxContent>
                    <w:p w14:paraId="027D54DA" w14:textId="77777777" w:rsidR="009748D4" w:rsidRDefault="001D6E49" w:rsidP="009748D4">
                      <w:pPr>
                        <w:rPr>
                          <w:rFonts w:ascii="Times New Roman" w:hAnsi="Times New Roman" w:cs="Times New Roman"/>
                          <w:b/>
                          <w:bCs/>
                          <w:sz w:val="20"/>
                          <w:szCs w:val="20"/>
                        </w:rPr>
                      </w:pPr>
                      <w:r>
                        <w:rPr>
                          <w:rFonts w:ascii="Times New Roman" w:eastAsia="Times New Roman" w:hAnsi="Times New Roman" w:cs="Times New Roman"/>
                          <w:noProof/>
                          <w:sz w:val="24"/>
                          <w:szCs w:val="24"/>
                        </w:rPr>
                        <w:drawing>
                          <wp:inline distT="114300" distB="114300" distL="114300" distR="114300" wp14:anchorId="4827C013" wp14:editId="38008433">
                            <wp:extent cx="3489351" cy="2106778"/>
                            <wp:effectExtent l="0" t="0" r="0" b="8255"/>
                            <wp:docPr id="201" name="Picture 20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referRelativeResize="0"/>
                                  </pic:nvPicPr>
                                  <pic:blipFill>
                                    <a:blip r:embed="rId20"/>
                                    <a:srcRect/>
                                    <a:stretch>
                                      <a:fillRect/>
                                    </a:stretch>
                                  </pic:blipFill>
                                  <pic:spPr>
                                    <a:xfrm>
                                      <a:off x="0" y="0"/>
                                      <a:ext cx="3519437" cy="2124943"/>
                                    </a:xfrm>
                                    <a:prstGeom prst="rect">
                                      <a:avLst/>
                                    </a:prstGeom>
                                    <a:ln/>
                                  </pic:spPr>
                                </pic:pic>
                              </a:graphicData>
                            </a:graphic>
                          </wp:inline>
                        </w:drawing>
                      </w:r>
                    </w:p>
                    <w:p w14:paraId="742CC158" w14:textId="6C097F83" w:rsidR="009748D4" w:rsidRPr="00E45D39" w:rsidRDefault="009748D4" w:rsidP="009748D4">
                      <w:pPr>
                        <w:rPr>
                          <w:rFonts w:ascii="Times New Roman" w:eastAsia="Times New Roman" w:hAnsi="Times New Roman" w:cs="Times New Roman"/>
                          <w:i/>
                          <w:iCs/>
                          <w:sz w:val="18"/>
                          <w:szCs w:val="18"/>
                        </w:rPr>
                      </w:pPr>
                      <w:r w:rsidRPr="00E45D39">
                        <w:rPr>
                          <w:rFonts w:ascii="Times New Roman" w:hAnsi="Times New Roman" w:cs="Times New Roman"/>
                          <w:b/>
                          <w:bCs/>
                          <w:i/>
                          <w:iCs/>
                          <w:sz w:val="18"/>
                          <w:szCs w:val="18"/>
                        </w:rPr>
                        <w:t xml:space="preserve">Figure </w:t>
                      </w:r>
                      <w:r w:rsidR="00E21D06" w:rsidRPr="00E45D39">
                        <w:rPr>
                          <w:rFonts w:ascii="Times New Roman" w:hAnsi="Times New Roman" w:cs="Times New Roman"/>
                          <w:b/>
                          <w:bCs/>
                          <w:i/>
                          <w:iCs/>
                          <w:sz w:val="18"/>
                          <w:szCs w:val="18"/>
                        </w:rPr>
                        <w:t>4</w:t>
                      </w:r>
                      <w:r w:rsidRPr="00E45D39">
                        <w:rPr>
                          <w:rFonts w:ascii="Times New Roman" w:hAnsi="Times New Roman" w:cs="Times New Roman"/>
                          <w:b/>
                          <w:bCs/>
                          <w:i/>
                          <w:iCs/>
                          <w:sz w:val="18"/>
                          <w:szCs w:val="18"/>
                        </w:rPr>
                        <w:t>:</w:t>
                      </w:r>
                      <w:r w:rsidR="00A96390" w:rsidRPr="00E45D39">
                        <w:rPr>
                          <w:rFonts w:ascii="Times New Roman" w:hAnsi="Times New Roman" w:cs="Times New Roman"/>
                          <w:b/>
                          <w:bCs/>
                          <w:i/>
                          <w:iCs/>
                          <w:sz w:val="18"/>
                          <w:szCs w:val="18"/>
                        </w:rPr>
                        <w:t xml:space="preserve"> </w:t>
                      </w:r>
                      <w:proofErr w:type="spellStart"/>
                      <w:r w:rsidRPr="00E45D39">
                        <w:rPr>
                          <w:rFonts w:ascii="Times New Roman" w:hAnsi="Times New Roman" w:cs="Times New Roman"/>
                          <w:i/>
                          <w:iCs/>
                          <w:sz w:val="18"/>
                          <w:szCs w:val="18"/>
                        </w:rPr>
                        <w:t>Budyko</w:t>
                      </w:r>
                      <w:proofErr w:type="spellEnd"/>
                      <w:r w:rsidRPr="00E45D39">
                        <w:rPr>
                          <w:rFonts w:ascii="Times New Roman" w:hAnsi="Times New Roman" w:cs="Times New Roman"/>
                          <w:i/>
                          <w:iCs/>
                          <w:sz w:val="18"/>
                          <w:szCs w:val="18"/>
                        </w:rPr>
                        <w:t xml:space="preserve"> curve diagram. </w:t>
                      </w:r>
                      <w:r w:rsidRPr="00E45D39">
                        <w:rPr>
                          <w:rFonts w:ascii="Times New Roman" w:eastAsia="Times New Roman" w:hAnsi="Times New Roman" w:cs="Times New Roman"/>
                          <w:i/>
                          <w:iCs/>
                          <w:sz w:val="18"/>
                          <w:szCs w:val="18"/>
                        </w:rPr>
                        <w:t xml:space="preserve">The two bolded lines in the diagram represent the extent of how much water and energy can naturally occur in a system. All catchments will plot </w:t>
                      </w:r>
                      <w:r w:rsidR="006B280A" w:rsidRPr="00E45D39">
                        <w:rPr>
                          <w:rFonts w:ascii="Times New Roman" w:eastAsia="Times New Roman" w:hAnsi="Times New Roman" w:cs="Times New Roman"/>
                          <w:i/>
                          <w:iCs/>
                          <w:sz w:val="18"/>
                          <w:szCs w:val="18"/>
                        </w:rPr>
                        <w:t>below the</w:t>
                      </w:r>
                      <w:r w:rsidRPr="00E45D39">
                        <w:rPr>
                          <w:rFonts w:ascii="Times New Roman" w:eastAsia="Times New Roman" w:hAnsi="Times New Roman" w:cs="Times New Roman"/>
                          <w:i/>
                          <w:iCs/>
                          <w:sz w:val="18"/>
                          <w:szCs w:val="18"/>
                        </w:rPr>
                        <w:t xml:space="preserve"> water limit line unless there is water coming into the system in ways other than precipitation. Similarly, all catchments will plot underneath the energy limit line unless water is taken out of the system in ways other than discharge</w:t>
                      </w:r>
                      <w:r w:rsidR="002E7367" w:rsidRPr="00E45D39">
                        <w:rPr>
                          <w:rFonts w:ascii="Times New Roman" w:eastAsia="Times New Roman" w:hAnsi="Times New Roman" w:cs="Times New Roman"/>
                          <w:i/>
                          <w:iCs/>
                          <w:sz w:val="18"/>
                          <w:szCs w:val="18"/>
                        </w:rPr>
                        <w:t xml:space="preserve"> (Figure from </w:t>
                      </w:r>
                      <w:r w:rsidR="006B280A" w:rsidRPr="00E45D39">
                        <w:rPr>
                          <w:rFonts w:ascii="Times New Roman" w:eastAsia="Times New Roman" w:hAnsi="Times New Roman" w:cs="Times New Roman"/>
                          <w:i/>
                          <w:iCs/>
                          <w:sz w:val="18"/>
                          <w:szCs w:val="18"/>
                        </w:rPr>
                        <w:t>Creed et al. 201</w:t>
                      </w:r>
                      <w:r w:rsidR="00E21D06" w:rsidRPr="00E45D39">
                        <w:rPr>
                          <w:rFonts w:ascii="Times New Roman" w:eastAsia="Times New Roman" w:hAnsi="Times New Roman" w:cs="Times New Roman"/>
                          <w:i/>
                          <w:iCs/>
                          <w:sz w:val="18"/>
                          <w:szCs w:val="18"/>
                        </w:rPr>
                        <w:t>4</w:t>
                      </w:r>
                      <w:r w:rsidR="00F76371" w:rsidRPr="00E45D39">
                        <w:rPr>
                          <w:rFonts w:ascii="Times New Roman" w:eastAsia="Times New Roman" w:hAnsi="Times New Roman" w:cs="Times New Roman"/>
                          <w:i/>
                          <w:iCs/>
                          <w:sz w:val="18"/>
                          <w:szCs w:val="18"/>
                        </w:rPr>
                        <w:t>).</w:t>
                      </w:r>
                    </w:p>
                    <w:p w14:paraId="66DB254A" w14:textId="74025436" w:rsidR="001D6E49" w:rsidRPr="00CA4842" w:rsidRDefault="001D6E49">
                      <w:pPr>
                        <w:rPr>
                          <w:sz w:val="20"/>
                          <w:szCs w:val="20"/>
                        </w:rPr>
                      </w:pPr>
                    </w:p>
                  </w:txbxContent>
                </v:textbox>
                <w10:wrap type="square" anchorx="margin"/>
              </v:shape>
            </w:pict>
          </mc:Fallback>
        </mc:AlternateContent>
      </w:r>
    </w:p>
    <w:p w14:paraId="046A555B" w14:textId="77777777" w:rsidR="00614121" w:rsidRDefault="00614121" w:rsidP="006B280A">
      <w:pPr>
        <w:spacing w:line="360" w:lineRule="auto"/>
        <w:jc w:val="both"/>
        <w:rPr>
          <w:rFonts w:ascii="Times New Roman" w:eastAsia="Times New Roman" w:hAnsi="Times New Roman" w:cs="Times New Roman"/>
          <w:color w:val="000000"/>
          <w:sz w:val="24"/>
          <w:szCs w:val="24"/>
        </w:rPr>
      </w:pPr>
    </w:p>
    <w:p w14:paraId="2625038C" w14:textId="6DAAA211" w:rsidR="00614121" w:rsidRDefault="00614121" w:rsidP="00CA4842">
      <w:pPr>
        <w:spacing w:line="360" w:lineRule="auto"/>
        <w:jc w:val="both"/>
        <w:rPr>
          <w:rFonts w:ascii="Times New Roman" w:hAnsi="Times New Roman" w:cs="Times New Roman"/>
          <w:sz w:val="24"/>
          <w:szCs w:val="24"/>
        </w:rPr>
      </w:pPr>
      <w:r w:rsidRPr="00AC544C">
        <w:rPr>
          <w:rFonts w:ascii="Times New Roman" w:eastAsia="Times New Roman" w:hAnsi="Times New Roman" w:cs="Times New Roman"/>
          <w:color w:val="000000"/>
          <w:sz w:val="24"/>
          <w:szCs w:val="24"/>
        </w:rPr>
        <w:t>Creed et al. (</w:t>
      </w:r>
      <w:r w:rsidR="00AC544C" w:rsidRPr="00E45D39">
        <w:rPr>
          <w:rFonts w:ascii="Times New Roman" w:eastAsia="Times New Roman" w:hAnsi="Times New Roman" w:cs="Times New Roman"/>
          <w:color w:val="000000"/>
          <w:sz w:val="24"/>
          <w:szCs w:val="24"/>
        </w:rPr>
        <w:t>2014</w:t>
      </w:r>
      <w:r w:rsidRPr="00AC544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916490">
        <w:rPr>
          <w:rFonts w:ascii="Times New Roman" w:eastAsia="Times New Roman" w:hAnsi="Times New Roman" w:cs="Times New Roman"/>
          <w:color w:val="000000"/>
          <w:sz w:val="24"/>
          <w:szCs w:val="24"/>
        </w:rPr>
        <w:t>has</w:t>
      </w:r>
      <w:r w:rsidRPr="00CD5791">
        <w:rPr>
          <w:rFonts w:ascii="Times New Roman" w:eastAsia="Times New Roman" w:hAnsi="Times New Roman" w:cs="Times New Roman"/>
          <w:color w:val="000000"/>
          <w:sz w:val="24"/>
          <w:szCs w:val="24"/>
        </w:rPr>
        <w:t xml:space="preserve"> utilized the Budyko framework to assess the impact of warming climate on the annual water balance of precipitation, evapotranspiration (ET), and overall water yield</w:t>
      </w:r>
      <w:r>
        <w:rPr>
          <w:rFonts w:ascii="Times New Roman" w:eastAsia="Times New Roman" w:hAnsi="Times New Roman" w:cs="Times New Roman"/>
          <w:color w:val="000000"/>
          <w:sz w:val="24"/>
          <w:szCs w:val="24"/>
        </w:rPr>
        <w:t xml:space="preserve"> for forest catchments</w:t>
      </w:r>
      <w:r w:rsidRPr="00CD5791">
        <w:rPr>
          <w:rFonts w:ascii="Times New Roman" w:eastAsia="Times New Roman" w:hAnsi="Times New Roman" w:cs="Times New Roman"/>
          <w:color w:val="000000"/>
          <w:sz w:val="24"/>
          <w:szCs w:val="24"/>
        </w:rPr>
        <w:t xml:space="preserve">. </w:t>
      </w:r>
      <w:r w:rsidR="00916490">
        <w:rPr>
          <w:rFonts w:ascii="Times New Roman" w:eastAsia="Times New Roman" w:hAnsi="Times New Roman" w:cs="Times New Roman"/>
          <w:color w:val="000000"/>
          <w:sz w:val="24"/>
          <w:szCs w:val="24"/>
        </w:rPr>
        <w:t xml:space="preserve">By integrating </w:t>
      </w:r>
      <w:r w:rsidRPr="00CD5791">
        <w:rPr>
          <w:rFonts w:ascii="Times New Roman" w:eastAsia="Times New Roman" w:hAnsi="Times New Roman" w:cs="Times New Roman"/>
          <w:color w:val="000000"/>
          <w:sz w:val="24"/>
          <w:szCs w:val="24"/>
        </w:rPr>
        <w:t>hydrological and meteorological data with the Budyko model</w:t>
      </w:r>
      <w:r w:rsidR="00916490">
        <w:rPr>
          <w:rFonts w:ascii="Times New Roman" w:eastAsia="Times New Roman" w:hAnsi="Times New Roman" w:cs="Times New Roman"/>
          <w:color w:val="000000"/>
          <w:sz w:val="24"/>
          <w:szCs w:val="24"/>
        </w:rPr>
        <w:t xml:space="preserve">, these authors suggest </w:t>
      </w:r>
      <w:r w:rsidR="004F403C">
        <w:rPr>
          <w:rFonts w:ascii="Times New Roman" w:eastAsia="Times New Roman" w:hAnsi="Times New Roman" w:cs="Times New Roman"/>
          <w:color w:val="000000"/>
          <w:sz w:val="24"/>
          <w:szCs w:val="24"/>
        </w:rPr>
        <w:t>predictive capabilities of the framework for</w:t>
      </w:r>
      <w:r w:rsidRPr="00CD5791">
        <w:rPr>
          <w:rFonts w:ascii="Times New Roman" w:eastAsia="Times New Roman" w:hAnsi="Times New Roman" w:cs="Times New Roman"/>
          <w:color w:val="000000"/>
          <w:sz w:val="24"/>
          <w:szCs w:val="24"/>
        </w:rPr>
        <w:t xml:space="preserve"> changes in water partitioning </w:t>
      </w:r>
      <w:r w:rsidR="004F403C">
        <w:rPr>
          <w:rFonts w:ascii="Times New Roman" w:eastAsia="Times New Roman" w:hAnsi="Times New Roman" w:cs="Times New Roman"/>
          <w:color w:val="000000"/>
          <w:sz w:val="24"/>
          <w:szCs w:val="24"/>
        </w:rPr>
        <w:t>during</w:t>
      </w:r>
      <w:r w:rsidRPr="00CD5791">
        <w:rPr>
          <w:rFonts w:ascii="Times New Roman" w:eastAsia="Times New Roman" w:hAnsi="Times New Roman" w:cs="Times New Roman"/>
          <w:color w:val="000000"/>
          <w:sz w:val="24"/>
          <w:szCs w:val="24"/>
        </w:rPr>
        <w:t xml:space="preserve"> climate warming </w:t>
      </w:r>
      <w:r w:rsidRPr="00D90350">
        <w:rPr>
          <w:rFonts w:ascii="Times New Roman" w:hAnsi="Times New Roman" w:cs="Times New Roman"/>
          <w:sz w:val="24"/>
          <w:szCs w:val="24"/>
        </w:rPr>
        <w:t>(Creed et al., 2014)</w:t>
      </w:r>
    </w:p>
    <w:p w14:paraId="30E1599C" w14:textId="77777777" w:rsidR="00361DEE" w:rsidRDefault="00361DEE" w:rsidP="00CA4842">
      <w:pPr>
        <w:spacing w:line="360" w:lineRule="auto"/>
        <w:jc w:val="both"/>
        <w:rPr>
          <w:rFonts w:ascii="Times New Roman" w:eastAsia="Times New Roman" w:hAnsi="Times New Roman" w:cs="Times New Roman"/>
          <w:sz w:val="24"/>
          <w:szCs w:val="24"/>
        </w:rPr>
      </w:pPr>
    </w:p>
    <w:p w14:paraId="0BF02CFF" w14:textId="7B027DE6" w:rsidR="00457345" w:rsidRDefault="00AE5553" w:rsidP="00457345">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Another study </w:t>
      </w:r>
      <w:r w:rsidR="00A53FDD" w:rsidRPr="00007C27">
        <w:rPr>
          <w:rFonts w:ascii="Times New Roman" w:eastAsia="Times New Roman" w:hAnsi="Times New Roman" w:cs="Times New Roman"/>
          <w:color w:val="000000"/>
          <w:sz w:val="24"/>
          <w:szCs w:val="24"/>
        </w:rPr>
        <w:t>simulated climate change</w:t>
      </w:r>
      <w:r w:rsidR="00A53FDD" w:rsidDel="00F94261">
        <w:rPr>
          <w:rFonts w:ascii="Times New Roman" w:eastAsia="Times New Roman" w:hAnsi="Times New Roman" w:cs="Times New Roman"/>
          <w:color w:val="000000"/>
          <w:sz w:val="24"/>
          <w:szCs w:val="24"/>
        </w:rPr>
        <w:t xml:space="preserve"> </w:t>
      </w:r>
      <w:r w:rsidR="00CC6964">
        <w:rPr>
          <w:rFonts w:ascii="Times New Roman" w:eastAsia="Times New Roman" w:hAnsi="Times New Roman" w:cs="Times New Roman"/>
          <w:color w:val="000000"/>
          <w:sz w:val="24"/>
          <w:szCs w:val="24"/>
        </w:rPr>
        <w:t>for watersheds</w:t>
      </w:r>
      <w:r w:rsidR="00A53FDD">
        <w:rPr>
          <w:rFonts w:ascii="Times New Roman" w:eastAsia="Times New Roman" w:hAnsi="Times New Roman" w:cs="Times New Roman"/>
          <w:color w:val="000000"/>
          <w:sz w:val="24"/>
          <w:szCs w:val="24"/>
        </w:rPr>
        <w:t xml:space="preserve"> in the</w:t>
      </w:r>
      <w:r w:rsidR="002A78EF" w:rsidRPr="00007C27">
        <w:rPr>
          <w:rFonts w:ascii="Times New Roman" w:eastAsia="Times New Roman" w:hAnsi="Times New Roman" w:cs="Times New Roman"/>
          <w:color w:val="000000"/>
          <w:sz w:val="24"/>
          <w:szCs w:val="24"/>
        </w:rPr>
        <w:t xml:space="preserve"> western </w:t>
      </w:r>
      <w:r w:rsidR="00306963">
        <w:rPr>
          <w:rFonts w:ascii="Times New Roman" w:eastAsia="Times New Roman" w:hAnsi="Times New Roman" w:cs="Times New Roman"/>
          <w:color w:val="000000"/>
          <w:sz w:val="24"/>
          <w:szCs w:val="24"/>
        </w:rPr>
        <w:t>U.S</w:t>
      </w:r>
      <w:r w:rsidR="002A78EF" w:rsidRPr="00007C2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sidR="00A53FDD">
        <w:rPr>
          <w:rFonts w:ascii="Times New Roman" w:eastAsia="Times New Roman" w:hAnsi="Times New Roman" w:cs="Times New Roman"/>
          <w:color w:val="000000"/>
          <w:sz w:val="24"/>
          <w:szCs w:val="24"/>
        </w:rPr>
        <w:t>showed</w:t>
      </w:r>
      <w:r w:rsidR="002A78EF" w:rsidRPr="00007C27">
        <w:rPr>
          <w:rFonts w:ascii="Times New Roman" w:eastAsia="Times New Roman" w:hAnsi="Times New Roman" w:cs="Times New Roman"/>
          <w:color w:val="000000"/>
          <w:sz w:val="24"/>
          <w:szCs w:val="24"/>
        </w:rPr>
        <w:t xml:space="preserve"> increase in water yield and the largest decrease in </w:t>
      </w:r>
      <w:r w:rsidR="00A53FDD">
        <w:rPr>
          <w:rFonts w:ascii="Times New Roman" w:eastAsia="Times New Roman" w:hAnsi="Times New Roman" w:cs="Times New Roman"/>
          <w:color w:val="000000"/>
          <w:sz w:val="24"/>
          <w:szCs w:val="24"/>
        </w:rPr>
        <w:t>PET</w:t>
      </w:r>
      <w:r w:rsidR="002A78EF" w:rsidRPr="00007C27">
        <w:rPr>
          <w:rFonts w:ascii="Times New Roman" w:eastAsia="Times New Roman" w:hAnsi="Times New Roman" w:cs="Times New Roman"/>
          <w:color w:val="000000"/>
          <w:sz w:val="24"/>
          <w:szCs w:val="24"/>
        </w:rPr>
        <w:t xml:space="preserve"> (</w:t>
      </w:r>
      <w:proofErr w:type="spellStart"/>
      <w:r w:rsidR="002A78EF" w:rsidRPr="00007C27">
        <w:rPr>
          <w:rFonts w:ascii="Times New Roman" w:eastAsia="Times New Roman" w:hAnsi="Times New Roman" w:cs="Times New Roman"/>
          <w:color w:val="000000"/>
          <w:sz w:val="24"/>
          <w:szCs w:val="24"/>
        </w:rPr>
        <w:t>Heidrai</w:t>
      </w:r>
      <w:proofErr w:type="spellEnd"/>
      <w:r w:rsidR="002A78EF" w:rsidRPr="00007C27">
        <w:rPr>
          <w:rFonts w:ascii="Times New Roman" w:eastAsia="Times New Roman" w:hAnsi="Times New Roman" w:cs="Times New Roman"/>
          <w:color w:val="000000"/>
          <w:sz w:val="24"/>
          <w:szCs w:val="24"/>
        </w:rPr>
        <w:t xml:space="preserve"> et al., 2020)</w:t>
      </w:r>
      <w:r>
        <w:rPr>
          <w:rFonts w:ascii="Times New Roman" w:eastAsia="Times New Roman" w:hAnsi="Times New Roman" w:cs="Times New Roman"/>
          <w:color w:val="000000"/>
          <w:sz w:val="24"/>
          <w:szCs w:val="24"/>
        </w:rPr>
        <w:t xml:space="preserve"> for locations </w:t>
      </w:r>
      <w:r w:rsidR="001C2E8F">
        <w:rPr>
          <w:rFonts w:ascii="Times New Roman" w:eastAsia="Times New Roman" w:hAnsi="Times New Roman" w:cs="Times New Roman"/>
          <w:color w:val="000000"/>
          <w:sz w:val="24"/>
          <w:szCs w:val="24"/>
        </w:rPr>
        <w:t xml:space="preserve">in the west with mountain, basin, and plateau </w:t>
      </w:r>
      <w:proofErr w:type="gramStart"/>
      <w:r w:rsidR="001C2E8F">
        <w:rPr>
          <w:rFonts w:ascii="Times New Roman" w:eastAsia="Times New Roman" w:hAnsi="Times New Roman" w:cs="Times New Roman"/>
          <w:color w:val="000000"/>
          <w:sz w:val="24"/>
          <w:szCs w:val="24"/>
        </w:rPr>
        <w:t>land forms</w:t>
      </w:r>
      <w:proofErr w:type="gramEnd"/>
      <w:r w:rsidR="001C2E8F">
        <w:rPr>
          <w:rFonts w:ascii="Times New Roman" w:eastAsia="Times New Roman" w:hAnsi="Times New Roman" w:cs="Times New Roman"/>
          <w:color w:val="000000"/>
          <w:sz w:val="24"/>
          <w:szCs w:val="24"/>
        </w:rPr>
        <w:t xml:space="preserve">. On the other hand, </w:t>
      </w:r>
      <w:r w:rsidR="002A78EF" w:rsidRPr="00007C27">
        <w:rPr>
          <w:rFonts w:ascii="Times New Roman" w:eastAsia="Times New Roman" w:hAnsi="Times New Roman" w:cs="Times New Roman"/>
          <w:color w:val="000000"/>
          <w:sz w:val="24"/>
          <w:szCs w:val="24"/>
        </w:rPr>
        <w:t>catchment basins with high evaporative indexes had low water yields</w:t>
      </w:r>
      <w:r w:rsidR="00306963">
        <w:rPr>
          <w:rFonts w:ascii="Times New Roman" w:eastAsia="Times New Roman" w:hAnsi="Times New Roman" w:cs="Times New Roman"/>
          <w:color w:val="000000"/>
          <w:sz w:val="24"/>
          <w:szCs w:val="24"/>
        </w:rPr>
        <w:t xml:space="preserve"> </w:t>
      </w:r>
      <w:r w:rsidR="002A78EF" w:rsidRPr="00007C27">
        <w:rPr>
          <w:rFonts w:ascii="Times New Roman" w:eastAsia="Times New Roman" w:hAnsi="Times New Roman" w:cs="Times New Roman"/>
          <w:color w:val="000000"/>
          <w:sz w:val="24"/>
          <w:szCs w:val="24"/>
        </w:rPr>
        <w:t xml:space="preserve">were predominantly in the </w:t>
      </w:r>
      <w:r w:rsidR="00411D9B">
        <w:rPr>
          <w:rFonts w:ascii="Times New Roman" w:eastAsia="Times New Roman" w:hAnsi="Times New Roman" w:cs="Times New Roman"/>
          <w:color w:val="000000"/>
          <w:sz w:val="24"/>
          <w:szCs w:val="24"/>
        </w:rPr>
        <w:t xml:space="preserve">south, </w:t>
      </w:r>
      <w:r w:rsidR="002A78EF" w:rsidRPr="00007C27">
        <w:rPr>
          <w:rFonts w:ascii="Times New Roman" w:eastAsia="Times New Roman" w:hAnsi="Times New Roman" w:cs="Times New Roman"/>
          <w:color w:val="000000"/>
          <w:sz w:val="24"/>
          <w:szCs w:val="24"/>
        </w:rPr>
        <w:t xml:space="preserve">southwest and northern central </w:t>
      </w:r>
      <w:r w:rsidR="00306963" w:rsidRPr="00007C27">
        <w:rPr>
          <w:rFonts w:ascii="Times New Roman" w:eastAsia="Times New Roman" w:hAnsi="Times New Roman" w:cs="Times New Roman"/>
          <w:color w:val="000000"/>
          <w:sz w:val="24"/>
          <w:szCs w:val="24"/>
        </w:rPr>
        <w:t>U</w:t>
      </w:r>
      <w:r w:rsidR="00306963">
        <w:rPr>
          <w:rFonts w:ascii="Times New Roman" w:eastAsia="Times New Roman" w:hAnsi="Times New Roman" w:cs="Times New Roman"/>
          <w:color w:val="000000"/>
          <w:sz w:val="24"/>
          <w:szCs w:val="24"/>
        </w:rPr>
        <w:t>.</w:t>
      </w:r>
      <w:r w:rsidR="00306963" w:rsidRPr="00007C27">
        <w:rPr>
          <w:rFonts w:ascii="Times New Roman" w:eastAsia="Times New Roman" w:hAnsi="Times New Roman" w:cs="Times New Roman"/>
          <w:color w:val="000000"/>
          <w:sz w:val="24"/>
          <w:szCs w:val="24"/>
        </w:rPr>
        <w:t>S</w:t>
      </w:r>
      <w:r w:rsidR="00306963">
        <w:rPr>
          <w:rFonts w:ascii="Times New Roman" w:eastAsia="Times New Roman" w:hAnsi="Times New Roman" w:cs="Times New Roman"/>
          <w:color w:val="000000"/>
          <w:sz w:val="24"/>
          <w:szCs w:val="24"/>
        </w:rPr>
        <w:t>.</w:t>
      </w:r>
      <w:r w:rsidR="00306963" w:rsidRPr="00007C27">
        <w:rPr>
          <w:rFonts w:ascii="Times New Roman" w:eastAsia="Times New Roman" w:hAnsi="Times New Roman" w:cs="Times New Roman"/>
          <w:color w:val="000000"/>
          <w:sz w:val="24"/>
          <w:szCs w:val="24"/>
        </w:rPr>
        <w:t xml:space="preserve"> (</w:t>
      </w:r>
      <w:proofErr w:type="spellStart"/>
      <w:r w:rsidR="00306963" w:rsidRPr="00007C27">
        <w:rPr>
          <w:rFonts w:ascii="Times New Roman" w:eastAsia="Times New Roman" w:hAnsi="Times New Roman" w:cs="Times New Roman"/>
          <w:color w:val="000000"/>
          <w:sz w:val="24"/>
          <w:szCs w:val="24"/>
        </w:rPr>
        <w:t>Heidrai</w:t>
      </w:r>
      <w:proofErr w:type="spellEnd"/>
      <w:r w:rsidR="00306963" w:rsidRPr="00007C27">
        <w:rPr>
          <w:rFonts w:ascii="Times New Roman" w:eastAsia="Times New Roman" w:hAnsi="Times New Roman" w:cs="Times New Roman"/>
          <w:color w:val="000000"/>
          <w:sz w:val="24"/>
          <w:szCs w:val="24"/>
        </w:rPr>
        <w:t xml:space="preserve"> et al. 2020)</w:t>
      </w:r>
      <w:r w:rsidR="002A78EF" w:rsidRPr="00007C27">
        <w:rPr>
          <w:rFonts w:ascii="Times New Roman" w:eastAsia="Times New Roman" w:hAnsi="Times New Roman" w:cs="Times New Roman"/>
          <w:color w:val="000000"/>
          <w:sz w:val="24"/>
          <w:szCs w:val="24"/>
        </w:rPr>
        <w:t xml:space="preserve">. </w:t>
      </w:r>
      <w:r w:rsidR="00411D9B">
        <w:rPr>
          <w:rFonts w:ascii="Times New Roman" w:eastAsia="Times New Roman" w:hAnsi="Times New Roman" w:cs="Times New Roman"/>
          <w:color w:val="000000"/>
          <w:sz w:val="24"/>
          <w:szCs w:val="24"/>
        </w:rPr>
        <w:t>These catchments were also most likely to encounter long periods of drought.</w:t>
      </w:r>
      <w:r w:rsidR="00950239">
        <w:rPr>
          <w:rFonts w:ascii="Times New Roman" w:eastAsia="Times New Roman" w:hAnsi="Times New Roman" w:cs="Times New Roman"/>
          <w:color w:val="000000"/>
          <w:sz w:val="24"/>
          <w:szCs w:val="24"/>
        </w:rPr>
        <w:t xml:space="preserve"> </w:t>
      </w:r>
      <w:r w:rsidR="00361DEE">
        <w:rPr>
          <w:rFonts w:ascii="Times New Roman" w:eastAsia="Times New Roman" w:hAnsi="Times New Roman" w:cs="Times New Roman"/>
          <w:color w:val="000000"/>
          <w:sz w:val="24"/>
          <w:szCs w:val="24"/>
        </w:rPr>
        <w:t>T</w:t>
      </w:r>
      <w:r w:rsidR="00950239">
        <w:rPr>
          <w:rFonts w:ascii="Times New Roman" w:eastAsia="Times New Roman" w:hAnsi="Times New Roman" w:cs="Times New Roman"/>
          <w:color w:val="000000"/>
          <w:sz w:val="24"/>
          <w:szCs w:val="24"/>
        </w:rPr>
        <w:t xml:space="preserve">his study </w:t>
      </w:r>
      <w:r w:rsidR="002A78EF" w:rsidRPr="00007C27">
        <w:rPr>
          <w:rFonts w:ascii="Times New Roman" w:eastAsia="Times New Roman" w:hAnsi="Times New Roman" w:cs="Times New Roman"/>
          <w:color w:val="000000"/>
          <w:sz w:val="24"/>
          <w:szCs w:val="24"/>
        </w:rPr>
        <w:t xml:space="preserve">revealed that </w:t>
      </w:r>
      <w:r w:rsidR="00E27040">
        <w:rPr>
          <w:rFonts w:ascii="Times New Roman" w:eastAsia="Times New Roman" w:hAnsi="Times New Roman" w:cs="Times New Roman"/>
          <w:color w:val="000000"/>
          <w:sz w:val="24"/>
          <w:szCs w:val="24"/>
        </w:rPr>
        <w:t>catchment</w:t>
      </w:r>
      <w:r w:rsidR="007B1BB5">
        <w:rPr>
          <w:rFonts w:ascii="Times New Roman" w:eastAsia="Times New Roman" w:hAnsi="Times New Roman" w:cs="Times New Roman"/>
          <w:color w:val="000000"/>
          <w:sz w:val="24"/>
          <w:szCs w:val="24"/>
        </w:rPr>
        <w:t xml:space="preserve"> </w:t>
      </w:r>
      <w:r w:rsidR="00E27040">
        <w:rPr>
          <w:rFonts w:ascii="Times New Roman" w:eastAsia="Times New Roman" w:hAnsi="Times New Roman" w:cs="Times New Roman"/>
          <w:color w:val="000000"/>
          <w:sz w:val="24"/>
          <w:szCs w:val="24"/>
        </w:rPr>
        <w:t>characteristics such as the</w:t>
      </w:r>
      <w:r w:rsidR="002A78EF" w:rsidRPr="00007C27">
        <w:rPr>
          <w:rFonts w:ascii="Times New Roman" w:eastAsia="Times New Roman" w:hAnsi="Times New Roman" w:cs="Times New Roman"/>
          <w:color w:val="000000"/>
          <w:sz w:val="24"/>
          <w:szCs w:val="24"/>
        </w:rPr>
        <w:t xml:space="preserve"> </w:t>
      </w:r>
      <w:r w:rsidR="00E27040">
        <w:rPr>
          <w:rFonts w:ascii="Times New Roman" w:eastAsia="Times New Roman" w:hAnsi="Times New Roman" w:cs="Times New Roman"/>
          <w:color w:val="000000"/>
          <w:sz w:val="24"/>
          <w:szCs w:val="24"/>
        </w:rPr>
        <w:t xml:space="preserve">general </w:t>
      </w:r>
      <w:r w:rsidR="002A78EF" w:rsidRPr="00007C27">
        <w:rPr>
          <w:rFonts w:ascii="Times New Roman" w:eastAsia="Times New Roman" w:hAnsi="Times New Roman" w:cs="Times New Roman"/>
          <w:color w:val="000000"/>
          <w:sz w:val="24"/>
          <w:szCs w:val="24"/>
        </w:rPr>
        <w:t>environment</w:t>
      </w:r>
      <w:r w:rsidR="001C2E8F">
        <w:rPr>
          <w:rFonts w:ascii="Times New Roman" w:eastAsia="Times New Roman" w:hAnsi="Times New Roman" w:cs="Times New Roman"/>
          <w:color w:val="000000"/>
          <w:sz w:val="24"/>
          <w:szCs w:val="24"/>
        </w:rPr>
        <w:t xml:space="preserve"> and </w:t>
      </w:r>
      <w:proofErr w:type="gramStart"/>
      <w:r w:rsidR="001C2E8F">
        <w:rPr>
          <w:rFonts w:ascii="Times New Roman" w:eastAsia="Times New Roman" w:hAnsi="Times New Roman" w:cs="Times New Roman"/>
          <w:color w:val="000000"/>
          <w:sz w:val="24"/>
          <w:szCs w:val="24"/>
        </w:rPr>
        <w:t>land form</w:t>
      </w:r>
      <w:proofErr w:type="gramEnd"/>
      <w:r w:rsidR="001C2E8F">
        <w:rPr>
          <w:rFonts w:ascii="Times New Roman" w:eastAsia="Times New Roman" w:hAnsi="Times New Roman" w:cs="Times New Roman"/>
          <w:color w:val="000000"/>
          <w:sz w:val="24"/>
          <w:szCs w:val="24"/>
        </w:rPr>
        <w:t xml:space="preserve"> </w:t>
      </w:r>
      <w:r w:rsidR="0009618E" w:rsidRPr="00007C27">
        <w:rPr>
          <w:rFonts w:ascii="Times New Roman" w:eastAsia="Times New Roman" w:hAnsi="Times New Roman" w:cs="Times New Roman"/>
          <w:color w:val="000000"/>
          <w:sz w:val="24"/>
          <w:szCs w:val="24"/>
        </w:rPr>
        <w:t>influence a</w:t>
      </w:r>
      <w:r w:rsidR="002A78EF" w:rsidRPr="00007C27">
        <w:rPr>
          <w:rFonts w:ascii="Times New Roman" w:eastAsia="Times New Roman" w:hAnsi="Times New Roman" w:cs="Times New Roman"/>
          <w:color w:val="000000"/>
          <w:sz w:val="24"/>
          <w:szCs w:val="24"/>
        </w:rPr>
        <w:t xml:space="preserve"> </w:t>
      </w:r>
      <w:r w:rsidR="00E27040">
        <w:rPr>
          <w:rFonts w:ascii="Times New Roman" w:eastAsia="Times New Roman" w:hAnsi="Times New Roman" w:cs="Times New Roman"/>
          <w:color w:val="000000"/>
          <w:sz w:val="24"/>
          <w:szCs w:val="24"/>
        </w:rPr>
        <w:t>watershed’s</w:t>
      </w:r>
      <w:r w:rsidR="002A78EF" w:rsidRPr="00007C27">
        <w:rPr>
          <w:rFonts w:ascii="Times New Roman" w:eastAsia="Times New Roman" w:hAnsi="Times New Roman" w:cs="Times New Roman"/>
          <w:color w:val="000000"/>
          <w:sz w:val="24"/>
          <w:szCs w:val="24"/>
        </w:rPr>
        <w:t xml:space="preserve"> reaction to changes in </w:t>
      </w:r>
      <w:r w:rsidR="002A78EF" w:rsidRPr="00DC01C1">
        <w:rPr>
          <w:rFonts w:ascii="Times New Roman" w:eastAsia="Times New Roman" w:hAnsi="Times New Roman" w:cs="Times New Roman"/>
          <w:color w:val="000000"/>
          <w:sz w:val="24"/>
          <w:szCs w:val="24"/>
        </w:rPr>
        <w:t>climate (</w:t>
      </w:r>
      <w:proofErr w:type="spellStart"/>
      <w:r w:rsidR="00D073FF" w:rsidRPr="00DC01C1">
        <w:rPr>
          <w:rFonts w:ascii="Times New Roman" w:eastAsia="Times New Roman" w:hAnsi="Times New Roman" w:cs="Times New Roman"/>
          <w:color w:val="000000"/>
          <w:sz w:val="24"/>
          <w:szCs w:val="24"/>
        </w:rPr>
        <w:t>H</w:t>
      </w:r>
      <w:r w:rsidR="002A78EF" w:rsidRPr="00DC01C1">
        <w:rPr>
          <w:rFonts w:ascii="Times New Roman" w:eastAsia="Times New Roman" w:hAnsi="Times New Roman" w:cs="Times New Roman"/>
          <w:color w:val="000000"/>
          <w:sz w:val="24"/>
          <w:szCs w:val="24"/>
        </w:rPr>
        <w:t>eidrai</w:t>
      </w:r>
      <w:proofErr w:type="spellEnd"/>
      <w:r w:rsidR="002A78EF" w:rsidRPr="00DC01C1">
        <w:rPr>
          <w:rFonts w:ascii="Times New Roman" w:eastAsia="Times New Roman" w:hAnsi="Times New Roman" w:cs="Times New Roman"/>
          <w:color w:val="000000"/>
          <w:sz w:val="24"/>
          <w:szCs w:val="24"/>
        </w:rPr>
        <w:t xml:space="preserve"> et al., 2020). </w:t>
      </w:r>
    </w:p>
    <w:p w14:paraId="1B3DC16F" w14:textId="77777777" w:rsidR="00361DEE" w:rsidRDefault="00361DEE" w:rsidP="00457345">
      <w:pPr>
        <w:spacing w:line="360" w:lineRule="auto"/>
        <w:jc w:val="both"/>
        <w:rPr>
          <w:rFonts w:ascii="Times New Roman" w:eastAsia="Times New Roman" w:hAnsi="Times New Roman" w:cs="Times New Roman"/>
          <w:color w:val="000000"/>
          <w:sz w:val="24"/>
          <w:szCs w:val="24"/>
        </w:rPr>
      </w:pPr>
    </w:p>
    <w:p w14:paraId="3D0281AE" w14:textId="29A4C82F" w:rsidR="00183F21" w:rsidRPr="00CA4842" w:rsidRDefault="00457345" w:rsidP="00457345">
      <w:pPr>
        <w:spacing w:line="360" w:lineRule="auto"/>
        <w:jc w:val="both"/>
        <w:rPr>
          <w:rFonts w:ascii="Times New Roman" w:hAnsi="Times New Roman" w:cs="Times New Roman"/>
          <w:sz w:val="24"/>
          <w:szCs w:val="24"/>
        </w:rPr>
      </w:pPr>
      <w:r w:rsidRPr="00CA4842">
        <w:rPr>
          <w:rFonts w:ascii="Times New Roman" w:eastAsia="Times New Roman" w:hAnsi="Times New Roman" w:cs="Times New Roman"/>
          <w:sz w:val="24"/>
          <w:szCs w:val="24"/>
        </w:rPr>
        <w:t>A</w:t>
      </w:r>
      <w:r w:rsidR="00361DEE">
        <w:rPr>
          <w:rFonts w:ascii="Times New Roman" w:eastAsia="Times New Roman" w:hAnsi="Times New Roman" w:cs="Times New Roman"/>
          <w:sz w:val="24"/>
          <w:szCs w:val="24"/>
        </w:rPr>
        <w:t>nother</w:t>
      </w:r>
      <w:r w:rsidRPr="00CA4842">
        <w:rPr>
          <w:rFonts w:ascii="Times New Roman" w:eastAsia="Times New Roman" w:hAnsi="Times New Roman" w:cs="Times New Roman"/>
          <w:sz w:val="24"/>
          <w:szCs w:val="24"/>
        </w:rPr>
        <w:t xml:space="preserve"> study investigating the short-term climate regulation on river catchments also used the Budyko framework to classify dilution patterns of dissolved inorganic carbon (DIC). The author</w:t>
      </w:r>
      <w:r w:rsidR="00CC6964">
        <w:rPr>
          <w:rFonts w:ascii="Times New Roman" w:eastAsia="Times New Roman" w:hAnsi="Times New Roman" w:cs="Times New Roman"/>
          <w:sz w:val="24"/>
          <w:szCs w:val="24"/>
        </w:rPr>
        <w:t>s</w:t>
      </w:r>
      <w:r w:rsidRPr="00CA4842">
        <w:rPr>
          <w:rFonts w:ascii="Times New Roman" w:eastAsia="Times New Roman" w:hAnsi="Times New Roman" w:cs="Times New Roman"/>
          <w:sz w:val="24"/>
          <w:szCs w:val="24"/>
        </w:rPr>
        <w:t xml:space="preserve"> found that for DIC, concentrations were lower at sites with higher amounts of discharge </w:t>
      </w:r>
      <w:r w:rsidRPr="00CA4842">
        <w:rPr>
          <w:rFonts w:ascii="Times New Roman" w:hAnsi="Times New Roman" w:cs="Times New Roman"/>
          <w:sz w:val="24"/>
          <w:szCs w:val="24"/>
        </w:rPr>
        <w:t xml:space="preserve">(Stewart et al., 2022). They also determined that the aridity index is </w:t>
      </w:r>
      <w:r w:rsidR="00183F21" w:rsidRPr="00CA4842">
        <w:rPr>
          <w:rFonts w:ascii="Times New Roman" w:hAnsi="Times New Roman" w:cs="Times New Roman"/>
          <w:sz w:val="24"/>
          <w:szCs w:val="24"/>
        </w:rPr>
        <w:t xml:space="preserve">overall </w:t>
      </w:r>
      <w:r w:rsidRPr="00CA4842">
        <w:rPr>
          <w:rFonts w:ascii="Times New Roman" w:hAnsi="Times New Roman" w:cs="Times New Roman"/>
          <w:sz w:val="24"/>
          <w:szCs w:val="24"/>
        </w:rPr>
        <w:t>higher in the western U.S. than the eastern</w:t>
      </w:r>
      <w:r w:rsidR="00183F21" w:rsidRPr="00CA4842">
        <w:rPr>
          <w:rFonts w:ascii="Times New Roman" w:hAnsi="Times New Roman" w:cs="Times New Roman"/>
          <w:sz w:val="24"/>
          <w:szCs w:val="24"/>
        </w:rPr>
        <w:t xml:space="preserve"> U.S. DIC concentrations were higher in these places with higher aridity indexes (Stewart et al., 2022).</w:t>
      </w:r>
    </w:p>
    <w:p w14:paraId="41D3F6B3" w14:textId="77777777" w:rsidR="002C4C0B" w:rsidRPr="00DC01C1" w:rsidRDefault="002C4C0B" w:rsidP="00203326">
      <w:pPr>
        <w:spacing w:line="360" w:lineRule="auto"/>
        <w:jc w:val="both"/>
        <w:rPr>
          <w:rFonts w:ascii="Times New Roman" w:eastAsia="Times New Roman" w:hAnsi="Times New Roman" w:cs="Times New Roman"/>
          <w:color w:val="000000"/>
          <w:sz w:val="24"/>
          <w:szCs w:val="24"/>
        </w:rPr>
      </w:pPr>
    </w:p>
    <w:p w14:paraId="3334EE80" w14:textId="7EA8F131" w:rsidR="00E27040" w:rsidRPr="00DC01C1" w:rsidRDefault="005A4272" w:rsidP="00203326">
      <w:pPr>
        <w:pStyle w:val="ListParagraph"/>
        <w:numPr>
          <w:ilvl w:val="1"/>
          <w:numId w:val="10"/>
        </w:numPr>
        <w:spacing w:line="360" w:lineRule="auto"/>
        <w:jc w:val="both"/>
        <w:rPr>
          <w:rFonts w:ascii="Times New Roman" w:eastAsia="Times New Roman" w:hAnsi="Times New Roman" w:cs="Times New Roman"/>
          <w:b/>
          <w:bCs/>
          <w:color w:val="000000"/>
          <w:sz w:val="24"/>
          <w:szCs w:val="24"/>
        </w:rPr>
      </w:pPr>
      <w:r w:rsidRPr="00DC01C1">
        <w:rPr>
          <w:rFonts w:ascii="Times New Roman" w:eastAsia="Times New Roman" w:hAnsi="Times New Roman" w:cs="Times New Roman"/>
          <w:b/>
          <w:bCs/>
          <w:color w:val="000000"/>
          <w:sz w:val="24"/>
          <w:szCs w:val="24"/>
        </w:rPr>
        <w:t xml:space="preserve"> </w:t>
      </w:r>
      <w:r w:rsidR="00B45A32" w:rsidRPr="00CA4842">
        <w:rPr>
          <w:rFonts w:ascii="Times New Roman" w:eastAsia="Times New Roman" w:hAnsi="Times New Roman" w:cs="Times New Roman"/>
          <w:b/>
          <w:bCs/>
          <w:color w:val="000000"/>
          <w:sz w:val="24"/>
          <w:szCs w:val="24"/>
        </w:rPr>
        <w:t>Data-driven approach</w:t>
      </w:r>
      <w:r w:rsidR="00DC01C1" w:rsidRPr="00DC01C1">
        <w:rPr>
          <w:rFonts w:ascii="Times New Roman" w:eastAsia="Times New Roman" w:hAnsi="Times New Roman" w:cs="Times New Roman"/>
          <w:b/>
          <w:bCs/>
          <w:color w:val="000000"/>
          <w:sz w:val="24"/>
          <w:szCs w:val="24"/>
        </w:rPr>
        <w:t xml:space="preserve">, objectives and hypotheses </w:t>
      </w:r>
    </w:p>
    <w:p w14:paraId="1171C4F6" w14:textId="2578796F" w:rsidR="005569AC" w:rsidRDefault="00CC6964" w:rsidP="0020332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of these aforementioned examples use existing long-term data to identify patterned responses of watershed in the light of environmental change, however, such d</w:t>
      </w:r>
      <w:r w:rsidR="006313A8" w:rsidRPr="00DC01C1">
        <w:rPr>
          <w:rFonts w:ascii="Times New Roman" w:eastAsia="Times New Roman" w:hAnsi="Times New Roman" w:cs="Times New Roman"/>
          <w:color w:val="000000"/>
          <w:sz w:val="24"/>
          <w:szCs w:val="24"/>
        </w:rPr>
        <w:t>ata-driven i</w:t>
      </w:r>
      <w:r w:rsidR="007A0177" w:rsidRPr="00CA4842">
        <w:rPr>
          <w:rFonts w:ascii="Times New Roman" w:eastAsia="Times New Roman" w:hAnsi="Times New Roman" w:cs="Times New Roman"/>
          <w:color w:val="000000"/>
          <w:sz w:val="24"/>
          <w:szCs w:val="24"/>
        </w:rPr>
        <w:t xml:space="preserve">nvestigations on </w:t>
      </w:r>
      <w:r w:rsidR="006313A8" w:rsidRPr="00DC01C1">
        <w:rPr>
          <w:rFonts w:ascii="Times New Roman" w:eastAsia="Times New Roman" w:hAnsi="Times New Roman" w:cs="Times New Roman"/>
          <w:color w:val="000000"/>
          <w:sz w:val="24"/>
          <w:szCs w:val="24"/>
        </w:rPr>
        <w:t xml:space="preserve">the </w:t>
      </w:r>
      <w:r w:rsidR="00C74E83" w:rsidRPr="00DC01C1">
        <w:rPr>
          <w:rFonts w:ascii="Times New Roman" w:eastAsia="Times New Roman" w:hAnsi="Times New Roman" w:cs="Times New Roman"/>
          <w:color w:val="000000"/>
          <w:sz w:val="24"/>
          <w:szCs w:val="24"/>
        </w:rPr>
        <w:t>complex interactions</w:t>
      </w:r>
      <w:r w:rsidR="007A0177" w:rsidRPr="00DC01C1">
        <w:rPr>
          <w:rFonts w:ascii="Times New Roman" w:eastAsia="Times New Roman" w:hAnsi="Times New Roman" w:cs="Times New Roman"/>
          <w:color w:val="000000"/>
          <w:sz w:val="24"/>
          <w:szCs w:val="24"/>
        </w:rPr>
        <w:t xml:space="preserve"> between CZ structure and </w:t>
      </w:r>
      <w:r w:rsidR="00583740" w:rsidRPr="00DC01C1">
        <w:rPr>
          <w:rFonts w:ascii="Times New Roman" w:eastAsia="Times New Roman" w:hAnsi="Times New Roman" w:cs="Times New Roman"/>
          <w:color w:val="000000"/>
          <w:sz w:val="24"/>
          <w:szCs w:val="24"/>
        </w:rPr>
        <w:t>multidimensional</w:t>
      </w:r>
      <w:r w:rsidR="007A0177" w:rsidRPr="00DC01C1">
        <w:rPr>
          <w:rFonts w:ascii="Times New Roman" w:eastAsia="Times New Roman" w:hAnsi="Times New Roman" w:cs="Times New Roman"/>
          <w:color w:val="000000"/>
          <w:sz w:val="24"/>
          <w:szCs w:val="24"/>
        </w:rPr>
        <w:t xml:space="preserve"> </w:t>
      </w:r>
      <w:r w:rsidR="00583740" w:rsidRPr="00DC01C1">
        <w:rPr>
          <w:rFonts w:ascii="Times New Roman" w:eastAsia="Times New Roman" w:hAnsi="Times New Roman" w:cs="Times New Roman"/>
          <w:color w:val="000000"/>
          <w:sz w:val="24"/>
          <w:szCs w:val="24"/>
        </w:rPr>
        <w:t>resilience</w:t>
      </w:r>
      <w:r w:rsidR="00C74E83" w:rsidRPr="00DC01C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are still rare. One reason for this is that </w:t>
      </w:r>
      <w:r w:rsidR="00C74E83" w:rsidRPr="00DC01C1">
        <w:rPr>
          <w:rFonts w:ascii="Times New Roman" w:eastAsia="Times New Roman" w:hAnsi="Times New Roman" w:cs="Times New Roman"/>
          <w:color w:val="000000"/>
          <w:sz w:val="24"/>
          <w:szCs w:val="24"/>
        </w:rPr>
        <w:t xml:space="preserve">data on both CZ characteristics, streamflow and water quality </w:t>
      </w:r>
      <w:r>
        <w:rPr>
          <w:rFonts w:ascii="Times New Roman" w:eastAsia="Times New Roman" w:hAnsi="Times New Roman" w:cs="Times New Roman"/>
          <w:color w:val="000000"/>
          <w:sz w:val="24"/>
          <w:szCs w:val="24"/>
        </w:rPr>
        <w:t>are often not available in combination</w:t>
      </w:r>
      <w:r w:rsidR="00C74E83" w:rsidRPr="00DC01C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00293436" w:rsidRPr="00DC01C1">
        <w:rPr>
          <w:rFonts w:ascii="Times New Roman" w:eastAsia="Times New Roman" w:hAnsi="Times New Roman" w:cs="Times New Roman"/>
          <w:color w:val="000000"/>
          <w:sz w:val="24"/>
          <w:szCs w:val="24"/>
        </w:rPr>
        <w:t xml:space="preserve"> new data set </w:t>
      </w:r>
      <w:r>
        <w:rPr>
          <w:rFonts w:ascii="Times New Roman" w:eastAsia="Times New Roman" w:hAnsi="Times New Roman" w:cs="Times New Roman"/>
          <w:color w:val="000000"/>
          <w:sz w:val="24"/>
          <w:szCs w:val="24"/>
        </w:rPr>
        <w:t xml:space="preserve">bridges this gap and </w:t>
      </w:r>
      <w:r w:rsidR="00B256A1" w:rsidRPr="00DC01C1">
        <w:rPr>
          <w:rFonts w:ascii="Times New Roman" w:eastAsia="Times New Roman" w:hAnsi="Times New Roman" w:cs="Times New Roman"/>
          <w:color w:val="000000"/>
          <w:sz w:val="24"/>
          <w:szCs w:val="24"/>
        </w:rPr>
        <w:t xml:space="preserve">now </w:t>
      </w:r>
      <w:r w:rsidR="007D375F" w:rsidRPr="00DC01C1">
        <w:rPr>
          <w:rFonts w:ascii="Times New Roman" w:eastAsia="Times New Roman" w:hAnsi="Times New Roman" w:cs="Times New Roman"/>
          <w:color w:val="000000"/>
          <w:sz w:val="24"/>
          <w:szCs w:val="24"/>
        </w:rPr>
        <w:t xml:space="preserve">integrates </w:t>
      </w:r>
      <w:r w:rsidR="00C74E83" w:rsidRPr="00DC01C1">
        <w:rPr>
          <w:rFonts w:ascii="Times New Roman" w:eastAsia="Times New Roman" w:hAnsi="Times New Roman" w:cs="Times New Roman"/>
          <w:color w:val="000000"/>
          <w:sz w:val="24"/>
          <w:szCs w:val="24"/>
        </w:rPr>
        <w:t>existing data</w:t>
      </w:r>
      <w:r w:rsidR="00C75A9F">
        <w:rPr>
          <w:rFonts w:ascii="Times New Roman" w:eastAsia="Times New Roman" w:hAnsi="Times New Roman" w:cs="Times New Roman"/>
          <w:color w:val="000000"/>
          <w:sz w:val="24"/>
          <w:szCs w:val="24"/>
        </w:rPr>
        <w:t xml:space="preserve"> </w:t>
      </w:r>
      <w:r w:rsidR="00361DEE">
        <w:rPr>
          <w:rFonts w:ascii="Times New Roman" w:eastAsia="Times New Roman" w:hAnsi="Times New Roman" w:cs="Times New Roman"/>
          <w:color w:val="000000"/>
          <w:sz w:val="24"/>
          <w:szCs w:val="24"/>
        </w:rPr>
        <w:t>from</w:t>
      </w:r>
      <w:r w:rsidR="00C75A9F">
        <w:rPr>
          <w:rFonts w:ascii="Times New Roman" w:eastAsia="Times New Roman" w:hAnsi="Times New Roman" w:cs="Times New Roman"/>
          <w:color w:val="000000"/>
          <w:sz w:val="24"/>
          <w:szCs w:val="24"/>
        </w:rPr>
        <w:t xml:space="preserve"> </w:t>
      </w:r>
      <w:r w:rsidR="00801FE5">
        <w:rPr>
          <w:rFonts w:ascii="Times New Roman" w:eastAsia="Times New Roman" w:hAnsi="Times New Roman" w:cs="Times New Roman"/>
          <w:color w:val="000000"/>
          <w:sz w:val="24"/>
          <w:szCs w:val="24"/>
        </w:rPr>
        <w:t>506</w:t>
      </w:r>
      <w:r w:rsidR="00C75A9F">
        <w:rPr>
          <w:rFonts w:ascii="Times New Roman" w:eastAsia="Times New Roman" w:hAnsi="Times New Roman" w:cs="Times New Roman"/>
          <w:color w:val="000000"/>
          <w:sz w:val="24"/>
          <w:szCs w:val="24"/>
        </w:rPr>
        <w:t xml:space="preserve"> catchments </w:t>
      </w:r>
      <w:r w:rsidR="00361DEE">
        <w:rPr>
          <w:rFonts w:ascii="Times New Roman" w:eastAsia="Times New Roman" w:hAnsi="Times New Roman" w:cs="Times New Roman"/>
          <w:color w:val="000000"/>
          <w:sz w:val="24"/>
          <w:szCs w:val="24"/>
        </w:rPr>
        <w:t>across the</w:t>
      </w:r>
      <w:r w:rsidR="00C75A9F">
        <w:rPr>
          <w:rFonts w:ascii="Times New Roman" w:eastAsia="Times New Roman" w:hAnsi="Times New Roman" w:cs="Times New Roman"/>
          <w:color w:val="000000"/>
          <w:sz w:val="24"/>
          <w:szCs w:val="24"/>
        </w:rPr>
        <w:t xml:space="preserve"> CONUS </w:t>
      </w:r>
      <w:r w:rsidR="00C74E83" w:rsidRPr="00DC01C1">
        <w:rPr>
          <w:rFonts w:ascii="Times New Roman" w:eastAsia="Times New Roman" w:hAnsi="Times New Roman" w:cs="Times New Roman"/>
          <w:color w:val="000000"/>
          <w:sz w:val="24"/>
          <w:szCs w:val="24"/>
        </w:rPr>
        <w:t xml:space="preserve">from </w:t>
      </w:r>
      <w:r w:rsidR="00C75A9F">
        <w:rPr>
          <w:rFonts w:ascii="Times New Roman" w:eastAsia="Times New Roman" w:hAnsi="Times New Roman" w:cs="Times New Roman"/>
          <w:color w:val="000000"/>
          <w:sz w:val="24"/>
          <w:szCs w:val="24"/>
        </w:rPr>
        <w:t xml:space="preserve">the </w:t>
      </w:r>
      <w:r w:rsidR="00361DEE">
        <w:rPr>
          <w:rFonts w:ascii="Times New Roman" w:eastAsia="Times New Roman" w:hAnsi="Times New Roman" w:cs="Times New Roman"/>
          <w:color w:val="000000"/>
          <w:sz w:val="24"/>
          <w:szCs w:val="24"/>
        </w:rPr>
        <w:t>“</w:t>
      </w:r>
      <w:r w:rsidR="00853201" w:rsidRPr="00DC01C1">
        <w:rPr>
          <w:rFonts w:ascii="Times New Roman" w:eastAsia="Times New Roman" w:hAnsi="Times New Roman" w:cs="Times New Roman"/>
          <w:color w:val="000000"/>
          <w:sz w:val="24"/>
          <w:szCs w:val="24"/>
        </w:rPr>
        <w:t>Catchment</w:t>
      </w:r>
      <w:r w:rsidR="004E5B31" w:rsidRPr="00DC01C1">
        <w:rPr>
          <w:rFonts w:ascii="Times New Roman" w:eastAsia="Times New Roman" w:hAnsi="Times New Roman" w:cs="Times New Roman"/>
          <w:color w:val="000000"/>
          <w:sz w:val="24"/>
          <w:szCs w:val="24"/>
        </w:rPr>
        <w:t xml:space="preserve"> Attributes and </w:t>
      </w:r>
      <w:r w:rsidR="00853201" w:rsidRPr="00DC01C1">
        <w:rPr>
          <w:rFonts w:ascii="Times New Roman" w:eastAsia="Times New Roman" w:hAnsi="Times New Roman" w:cs="Times New Roman"/>
          <w:color w:val="000000"/>
          <w:sz w:val="24"/>
          <w:szCs w:val="24"/>
        </w:rPr>
        <w:t>Meteorology</w:t>
      </w:r>
      <w:r w:rsidR="004E5B31" w:rsidRPr="00DC01C1">
        <w:rPr>
          <w:rFonts w:ascii="Times New Roman" w:eastAsia="Times New Roman" w:hAnsi="Times New Roman" w:cs="Times New Roman"/>
          <w:color w:val="000000"/>
          <w:sz w:val="24"/>
          <w:szCs w:val="24"/>
        </w:rPr>
        <w:t xml:space="preserve"> for large sample studies (CAMELS)</w:t>
      </w:r>
      <w:r w:rsidR="00361DEE">
        <w:rPr>
          <w:rFonts w:ascii="Times New Roman" w:eastAsia="Times New Roman" w:hAnsi="Times New Roman" w:cs="Times New Roman"/>
          <w:color w:val="000000"/>
          <w:sz w:val="24"/>
          <w:szCs w:val="24"/>
        </w:rPr>
        <w:t>” data</w:t>
      </w:r>
      <w:r w:rsidR="00C74E83" w:rsidRPr="00DC01C1">
        <w:rPr>
          <w:rFonts w:ascii="Times New Roman" w:eastAsia="Times New Roman" w:hAnsi="Times New Roman" w:cs="Times New Roman"/>
          <w:color w:val="000000"/>
          <w:sz w:val="24"/>
          <w:szCs w:val="24"/>
        </w:rPr>
        <w:t xml:space="preserve"> </w:t>
      </w:r>
      <w:r w:rsidR="004E5B31" w:rsidRPr="00CA4842">
        <w:rPr>
          <w:rFonts w:ascii="Times New Roman" w:hAnsi="Times New Roman" w:cs="Times New Roman"/>
          <w:sz w:val="24"/>
          <w:szCs w:val="24"/>
        </w:rPr>
        <w:t>(</w:t>
      </w:r>
      <w:proofErr w:type="spellStart"/>
      <w:r w:rsidR="004E5B31" w:rsidRPr="00CA4842">
        <w:rPr>
          <w:rFonts w:ascii="Times New Roman" w:hAnsi="Times New Roman" w:cs="Times New Roman"/>
          <w:sz w:val="24"/>
          <w:szCs w:val="24"/>
        </w:rPr>
        <w:t>Addor</w:t>
      </w:r>
      <w:proofErr w:type="spellEnd"/>
      <w:r w:rsidR="004E5B31" w:rsidRPr="00CA4842">
        <w:rPr>
          <w:rFonts w:ascii="Times New Roman" w:hAnsi="Times New Roman" w:cs="Times New Roman"/>
          <w:sz w:val="24"/>
          <w:szCs w:val="24"/>
        </w:rPr>
        <w:t xml:space="preserve"> et al., 2017)</w:t>
      </w:r>
      <w:r w:rsidR="007D375F" w:rsidRPr="00DC01C1">
        <w:rPr>
          <w:rFonts w:ascii="Times New Roman" w:hAnsi="Times New Roman" w:cs="Times New Roman"/>
          <w:sz w:val="24"/>
          <w:szCs w:val="24"/>
        </w:rPr>
        <w:t>,</w:t>
      </w:r>
      <w:r w:rsidR="00801FE5">
        <w:rPr>
          <w:rFonts w:ascii="Times New Roman" w:hAnsi="Times New Roman" w:cs="Times New Roman"/>
          <w:sz w:val="24"/>
          <w:szCs w:val="24"/>
        </w:rPr>
        <w:t xml:space="preserve"> with</w:t>
      </w:r>
      <w:r w:rsidR="007D375F" w:rsidRPr="00DC01C1">
        <w:rPr>
          <w:rFonts w:ascii="Times New Roman" w:hAnsi="Times New Roman" w:cs="Times New Roman"/>
          <w:sz w:val="24"/>
          <w:szCs w:val="24"/>
        </w:rPr>
        <w:t xml:space="preserve"> </w:t>
      </w:r>
      <w:r w:rsidR="00C74E83" w:rsidRPr="00DC01C1">
        <w:rPr>
          <w:rFonts w:ascii="Times New Roman" w:eastAsia="Times New Roman" w:hAnsi="Times New Roman" w:cs="Times New Roman"/>
          <w:color w:val="000000"/>
          <w:sz w:val="24"/>
          <w:szCs w:val="24"/>
        </w:rPr>
        <w:t>stream water discharge</w:t>
      </w:r>
      <w:r w:rsidR="00B256A1" w:rsidRPr="00DC01C1">
        <w:rPr>
          <w:rFonts w:ascii="Times New Roman" w:eastAsia="Times New Roman" w:hAnsi="Times New Roman" w:cs="Times New Roman"/>
          <w:color w:val="000000"/>
          <w:sz w:val="24"/>
          <w:szCs w:val="24"/>
        </w:rPr>
        <w:t xml:space="preserve">, </w:t>
      </w:r>
      <w:r w:rsidR="009301A7" w:rsidRPr="00DC01C1">
        <w:rPr>
          <w:rFonts w:ascii="Times New Roman" w:eastAsia="Times New Roman" w:hAnsi="Times New Roman" w:cs="Times New Roman"/>
          <w:color w:val="000000"/>
          <w:sz w:val="24"/>
          <w:szCs w:val="24"/>
        </w:rPr>
        <w:t xml:space="preserve">water chemistry </w:t>
      </w:r>
      <w:r w:rsidR="002A6B03" w:rsidRPr="00DC01C1">
        <w:rPr>
          <w:rFonts w:ascii="Times New Roman" w:eastAsia="Times New Roman" w:hAnsi="Times New Roman" w:cs="Times New Roman"/>
          <w:color w:val="000000"/>
          <w:sz w:val="24"/>
          <w:szCs w:val="24"/>
        </w:rPr>
        <w:t>measurements</w:t>
      </w:r>
      <w:r w:rsidR="009301A7" w:rsidRPr="00DC01C1">
        <w:rPr>
          <w:rFonts w:ascii="Times New Roman" w:eastAsia="Times New Roman" w:hAnsi="Times New Roman" w:cs="Times New Roman"/>
          <w:color w:val="000000"/>
          <w:sz w:val="24"/>
          <w:szCs w:val="24"/>
        </w:rPr>
        <w:t xml:space="preserve"> from the U.S. Geological Survey </w:t>
      </w:r>
      <w:r w:rsidR="007D375F" w:rsidRPr="00DC01C1">
        <w:rPr>
          <w:rFonts w:ascii="Times New Roman" w:eastAsia="Times New Roman" w:hAnsi="Times New Roman" w:cs="Times New Roman"/>
          <w:color w:val="000000"/>
          <w:sz w:val="24"/>
          <w:szCs w:val="24"/>
        </w:rPr>
        <w:t xml:space="preserve">as well as </w:t>
      </w:r>
      <w:r w:rsidR="002A6B03" w:rsidRPr="00DC01C1">
        <w:rPr>
          <w:rFonts w:ascii="Times New Roman" w:eastAsia="Times New Roman" w:hAnsi="Times New Roman" w:cs="Times New Roman"/>
          <w:color w:val="000000"/>
          <w:sz w:val="24"/>
          <w:szCs w:val="24"/>
        </w:rPr>
        <w:t xml:space="preserve">atmospheric deposition data retrieved from the National Atmospheric </w:t>
      </w:r>
      <w:r w:rsidR="002A6B03" w:rsidRPr="00CA4842">
        <w:rPr>
          <w:rFonts w:ascii="Times New Roman" w:eastAsia="Times New Roman" w:hAnsi="Times New Roman" w:cs="Times New Roman"/>
          <w:sz w:val="24"/>
          <w:szCs w:val="24"/>
        </w:rPr>
        <w:t>Deposition Program</w:t>
      </w:r>
      <w:r w:rsidR="00293436" w:rsidRPr="00CA4842">
        <w:rPr>
          <w:rFonts w:ascii="Times New Roman" w:eastAsia="Times New Roman" w:hAnsi="Times New Roman" w:cs="Times New Roman"/>
          <w:sz w:val="24"/>
          <w:szCs w:val="24"/>
        </w:rPr>
        <w:t xml:space="preserve"> </w:t>
      </w:r>
      <w:r w:rsidR="007D375F" w:rsidRPr="00CA4842">
        <w:rPr>
          <w:rFonts w:ascii="Times New Roman" w:eastAsia="Times New Roman" w:hAnsi="Times New Roman" w:cs="Times New Roman"/>
          <w:sz w:val="24"/>
          <w:szCs w:val="24"/>
        </w:rPr>
        <w:t>(</w:t>
      </w:r>
      <w:r w:rsidR="00293436" w:rsidRPr="00CA4842">
        <w:rPr>
          <w:rFonts w:ascii="Times New Roman" w:eastAsia="Times New Roman" w:hAnsi="Times New Roman" w:cs="Times New Roman"/>
          <w:sz w:val="24"/>
          <w:szCs w:val="24"/>
        </w:rPr>
        <w:t>Sterle et al., 2023)</w:t>
      </w:r>
      <w:r w:rsidR="00C74E83" w:rsidRPr="00CA4842">
        <w:rPr>
          <w:rFonts w:ascii="Times New Roman" w:eastAsia="Times New Roman" w:hAnsi="Times New Roman" w:cs="Times New Roman"/>
          <w:sz w:val="24"/>
          <w:szCs w:val="24"/>
        </w:rPr>
        <w:t>. Th</w:t>
      </w:r>
      <w:r w:rsidR="007D375F" w:rsidRPr="00CA4842">
        <w:rPr>
          <w:rFonts w:ascii="Times New Roman" w:eastAsia="Times New Roman" w:hAnsi="Times New Roman" w:cs="Times New Roman"/>
          <w:sz w:val="24"/>
          <w:szCs w:val="24"/>
        </w:rPr>
        <w:t>is</w:t>
      </w:r>
      <w:r w:rsidR="00C74E83" w:rsidRPr="00CA4842">
        <w:rPr>
          <w:rFonts w:ascii="Times New Roman" w:eastAsia="Times New Roman" w:hAnsi="Times New Roman" w:cs="Times New Roman"/>
          <w:sz w:val="24"/>
          <w:szCs w:val="24"/>
        </w:rPr>
        <w:t xml:space="preserve"> new database </w:t>
      </w:r>
      <w:r w:rsidR="00361DEE">
        <w:rPr>
          <w:rFonts w:ascii="Times New Roman" w:eastAsia="Times New Roman" w:hAnsi="Times New Roman" w:cs="Times New Roman"/>
          <w:sz w:val="24"/>
          <w:szCs w:val="24"/>
        </w:rPr>
        <w:t xml:space="preserve">is </w:t>
      </w:r>
      <w:r w:rsidR="00C74E83" w:rsidRPr="00CA4842">
        <w:rPr>
          <w:rFonts w:ascii="Times New Roman" w:eastAsia="Times New Roman" w:hAnsi="Times New Roman" w:cs="Times New Roman"/>
          <w:sz w:val="24"/>
          <w:szCs w:val="24"/>
        </w:rPr>
        <w:t xml:space="preserve">called </w:t>
      </w:r>
      <w:r w:rsidR="002A6B03" w:rsidRPr="00CA4842">
        <w:rPr>
          <w:rFonts w:ascii="Times New Roman" w:eastAsia="Times New Roman" w:hAnsi="Times New Roman" w:cs="Times New Roman"/>
          <w:sz w:val="24"/>
          <w:szCs w:val="24"/>
        </w:rPr>
        <w:t>CAMELS-Chem</w:t>
      </w:r>
      <w:r w:rsidR="00C74E83" w:rsidRPr="00CA4842">
        <w:rPr>
          <w:rFonts w:ascii="Times New Roman" w:eastAsia="Times New Roman" w:hAnsi="Times New Roman" w:cs="Times New Roman"/>
          <w:sz w:val="24"/>
          <w:szCs w:val="24"/>
        </w:rPr>
        <w:t xml:space="preserve"> </w:t>
      </w:r>
      <w:r w:rsidR="00361DEE">
        <w:rPr>
          <w:rFonts w:ascii="Times New Roman" w:eastAsia="Times New Roman" w:hAnsi="Times New Roman" w:cs="Times New Roman"/>
          <w:sz w:val="24"/>
          <w:szCs w:val="24"/>
        </w:rPr>
        <w:t xml:space="preserve">and </w:t>
      </w:r>
      <w:r w:rsidR="002A6B03" w:rsidRPr="00CA4842">
        <w:rPr>
          <w:rFonts w:ascii="Times New Roman" w:eastAsia="Times New Roman" w:hAnsi="Times New Roman" w:cs="Times New Roman"/>
          <w:sz w:val="24"/>
          <w:szCs w:val="24"/>
        </w:rPr>
        <w:t xml:space="preserve">allows users to retrieve </w:t>
      </w:r>
      <w:r w:rsidR="00361DEE">
        <w:rPr>
          <w:rFonts w:ascii="Times New Roman" w:eastAsia="Times New Roman" w:hAnsi="Times New Roman" w:cs="Times New Roman"/>
          <w:sz w:val="24"/>
          <w:szCs w:val="24"/>
        </w:rPr>
        <w:t>and</w:t>
      </w:r>
      <w:r w:rsidR="002A6B03" w:rsidRPr="00CA4842">
        <w:rPr>
          <w:rFonts w:ascii="Times New Roman" w:eastAsia="Times New Roman" w:hAnsi="Times New Roman" w:cs="Times New Roman"/>
          <w:sz w:val="24"/>
          <w:szCs w:val="24"/>
        </w:rPr>
        <w:t xml:space="preserve"> </w:t>
      </w:r>
      <w:r w:rsidR="00361DEE">
        <w:rPr>
          <w:rFonts w:ascii="Times New Roman" w:eastAsia="Times New Roman" w:hAnsi="Times New Roman" w:cs="Times New Roman"/>
          <w:sz w:val="24"/>
          <w:szCs w:val="24"/>
        </w:rPr>
        <w:t xml:space="preserve">investigate data on different layers of the CZ, in different </w:t>
      </w:r>
      <w:r w:rsidR="00CF1497" w:rsidRPr="00CA4842">
        <w:rPr>
          <w:rFonts w:ascii="Times New Roman" w:eastAsia="Times New Roman" w:hAnsi="Times New Roman" w:cs="Times New Roman"/>
          <w:sz w:val="24"/>
          <w:szCs w:val="24"/>
        </w:rPr>
        <w:t>regions</w:t>
      </w:r>
      <w:r w:rsidR="00361DEE">
        <w:rPr>
          <w:rFonts w:ascii="Times New Roman" w:eastAsia="Times New Roman" w:hAnsi="Times New Roman" w:cs="Times New Roman"/>
          <w:sz w:val="24"/>
          <w:szCs w:val="24"/>
        </w:rPr>
        <w:t xml:space="preserve"> across the CONUS, for timeframes between 1985 and 2018</w:t>
      </w:r>
      <w:r w:rsidR="007D375F" w:rsidRPr="00CA4842">
        <w:rPr>
          <w:rFonts w:ascii="Times New Roman" w:eastAsia="Times New Roman" w:hAnsi="Times New Roman" w:cs="Times New Roman"/>
          <w:sz w:val="24"/>
          <w:szCs w:val="24"/>
        </w:rPr>
        <w:t>.</w:t>
      </w:r>
      <w:r w:rsidR="00BC7F7B" w:rsidRPr="00CA4842">
        <w:rPr>
          <w:rFonts w:ascii="Times New Roman" w:eastAsia="Times New Roman" w:hAnsi="Times New Roman" w:cs="Times New Roman"/>
          <w:sz w:val="24"/>
          <w:szCs w:val="24"/>
        </w:rPr>
        <w:t xml:space="preserve"> </w:t>
      </w:r>
    </w:p>
    <w:p w14:paraId="0D0E39AB" w14:textId="3EF38F88" w:rsidR="005569AC" w:rsidRDefault="005569AC" w:rsidP="00203326">
      <w:pPr>
        <w:spacing w:line="360" w:lineRule="auto"/>
        <w:jc w:val="both"/>
        <w:rPr>
          <w:rFonts w:ascii="Times New Roman" w:eastAsia="Times New Roman" w:hAnsi="Times New Roman" w:cs="Times New Roman"/>
          <w:sz w:val="24"/>
          <w:szCs w:val="24"/>
        </w:rPr>
      </w:pPr>
    </w:p>
    <w:p w14:paraId="3D58F214" w14:textId="1B4CDA9D" w:rsidR="00203326" w:rsidRDefault="00104470" w:rsidP="00203326">
      <w:pPr>
        <w:spacing w:line="360" w:lineRule="auto"/>
        <w:jc w:val="both"/>
        <w:rPr>
          <w:rFonts w:ascii="Times New Roman" w:eastAsia="Times New Roman" w:hAnsi="Times New Roman" w:cs="Times New Roman"/>
          <w:sz w:val="24"/>
          <w:szCs w:val="24"/>
        </w:rPr>
      </w:pPr>
      <w:r w:rsidRPr="00AA2537">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4112" behindDoc="0" locked="0" layoutInCell="1" allowOverlap="1" wp14:anchorId="1619B085" wp14:editId="0B522E72">
                <wp:simplePos x="0" y="0"/>
                <wp:positionH relativeFrom="margin">
                  <wp:posOffset>-66675</wp:posOffset>
                </wp:positionH>
                <wp:positionV relativeFrom="paragraph">
                  <wp:posOffset>552450</wp:posOffset>
                </wp:positionV>
                <wp:extent cx="3999230" cy="3283585"/>
                <wp:effectExtent l="0" t="0" r="127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3283585"/>
                        </a:xfrm>
                        <a:prstGeom prst="rect">
                          <a:avLst/>
                        </a:prstGeom>
                        <a:solidFill>
                          <a:srgbClr val="FFFFFF"/>
                        </a:solidFill>
                        <a:ln w="9525">
                          <a:noFill/>
                          <a:miter lim="800000"/>
                          <a:headEnd/>
                          <a:tailEnd/>
                        </a:ln>
                      </wps:spPr>
                      <wps:txbx>
                        <w:txbxContent>
                          <w:p w14:paraId="3DEE6FDD" w14:textId="77777777" w:rsidR="00BD102A" w:rsidRDefault="00BD102A" w:rsidP="00CA4842">
                            <w:pPr>
                              <w:jc w:val="center"/>
                            </w:pPr>
                            <w:r w:rsidRPr="00AA2537">
                              <w:rPr>
                                <w:noProof/>
                              </w:rPr>
                              <w:drawing>
                                <wp:inline distT="0" distB="0" distL="0" distR="0" wp14:anchorId="7C32ADB5" wp14:editId="6BB28BF2">
                                  <wp:extent cx="2902226" cy="2522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690" cy="2537029"/>
                                          </a:xfrm>
                                          <a:prstGeom prst="rect">
                                            <a:avLst/>
                                          </a:prstGeom>
                                          <a:noFill/>
                                          <a:ln>
                                            <a:noFill/>
                                          </a:ln>
                                        </pic:spPr>
                                      </pic:pic>
                                    </a:graphicData>
                                  </a:graphic>
                                </wp:inline>
                              </w:drawing>
                            </w:r>
                          </w:p>
                          <w:p w14:paraId="7F463A30" w14:textId="3A1F488E" w:rsidR="00BD102A" w:rsidRPr="00CA4842" w:rsidRDefault="00BD102A" w:rsidP="00CA4842">
                            <w:pPr>
                              <w:jc w:val="both"/>
                              <w:rPr>
                                <w:rFonts w:ascii="Times New Roman" w:hAnsi="Times New Roman" w:cs="Times New Roman"/>
                                <w:i/>
                                <w:iCs/>
                                <w:sz w:val="18"/>
                                <w:szCs w:val="18"/>
                              </w:rPr>
                            </w:pPr>
                            <w:r w:rsidRPr="00CA4842">
                              <w:rPr>
                                <w:rFonts w:ascii="Times New Roman" w:hAnsi="Times New Roman" w:cs="Times New Roman"/>
                                <w:b/>
                                <w:bCs/>
                                <w:i/>
                                <w:iCs/>
                                <w:sz w:val="18"/>
                                <w:szCs w:val="18"/>
                              </w:rPr>
                              <w:t>Figure</w:t>
                            </w:r>
                            <w:r w:rsidR="002B0D65">
                              <w:rPr>
                                <w:rFonts w:ascii="Times New Roman" w:hAnsi="Times New Roman" w:cs="Times New Roman"/>
                                <w:b/>
                                <w:bCs/>
                                <w:i/>
                                <w:iCs/>
                                <w:sz w:val="18"/>
                                <w:szCs w:val="18"/>
                              </w:rPr>
                              <w:t xml:space="preserve"> </w:t>
                            </w:r>
                            <w:r w:rsidR="00E21D06" w:rsidRPr="00CA4842">
                              <w:rPr>
                                <w:rFonts w:ascii="Times New Roman" w:hAnsi="Times New Roman" w:cs="Times New Roman"/>
                                <w:b/>
                                <w:bCs/>
                                <w:i/>
                                <w:iCs/>
                                <w:sz w:val="18"/>
                                <w:szCs w:val="18"/>
                              </w:rPr>
                              <w:t>5</w:t>
                            </w:r>
                            <w:r w:rsidRPr="00CA4842">
                              <w:rPr>
                                <w:rFonts w:ascii="Times New Roman" w:hAnsi="Times New Roman" w:cs="Times New Roman"/>
                                <w:b/>
                                <w:bCs/>
                                <w:i/>
                                <w:iCs/>
                                <w:sz w:val="18"/>
                                <w:szCs w:val="18"/>
                              </w:rPr>
                              <w:t>:</w:t>
                            </w:r>
                            <w:r w:rsidRPr="00CA4842">
                              <w:rPr>
                                <w:rFonts w:ascii="Times New Roman" w:hAnsi="Times New Roman" w:cs="Times New Roman"/>
                                <w:i/>
                                <w:iCs/>
                                <w:sz w:val="18"/>
                                <w:szCs w:val="18"/>
                              </w:rPr>
                              <w:t xml:space="preserve"> Diagram of </w:t>
                            </w:r>
                            <w:r w:rsidR="00203326">
                              <w:rPr>
                                <w:rFonts w:ascii="Times New Roman" w:hAnsi="Times New Roman" w:cs="Times New Roman"/>
                                <w:i/>
                                <w:iCs/>
                                <w:sz w:val="18"/>
                                <w:szCs w:val="18"/>
                              </w:rPr>
                              <w:t>the iterative nature of</w:t>
                            </w:r>
                            <w:r w:rsidRPr="00CA4842">
                              <w:rPr>
                                <w:rFonts w:ascii="Times New Roman" w:hAnsi="Times New Roman" w:cs="Times New Roman"/>
                                <w:i/>
                                <w:iCs/>
                                <w:sz w:val="18"/>
                                <w:szCs w:val="18"/>
                              </w:rPr>
                              <w:t xml:space="preserve"> data-based </w:t>
                            </w:r>
                            <w:r w:rsidR="00203326">
                              <w:rPr>
                                <w:rFonts w:ascii="Times New Roman" w:hAnsi="Times New Roman" w:cs="Times New Roman"/>
                                <w:i/>
                                <w:iCs/>
                                <w:sz w:val="18"/>
                                <w:szCs w:val="18"/>
                              </w:rPr>
                              <w:t xml:space="preserve">investigations. Many of the yellow rectangles represent a possible starting point, allowing hypothesis testing to one of many steps in the investigative process </w:t>
                            </w:r>
                            <w:r w:rsidR="00AB2CE6">
                              <w:rPr>
                                <w:rFonts w:ascii="Times New Roman" w:hAnsi="Times New Roman" w:cs="Times New Roman"/>
                                <w:i/>
                                <w:iCs/>
                                <w:sz w:val="18"/>
                                <w:szCs w:val="18"/>
                              </w:rPr>
                              <w:t>(figure by Kristen Underwood and Shaurya Swami)</w:t>
                            </w:r>
                            <w:r w:rsidRPr="00CA4842">
                              <w:rPr>
                                <w:rFonts w:ascii="Times New Roman" w:hAnsi="Times New Roman" w:cs="Times New Roman"/>
                                <w:i/>
                                <w:iCs/>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1619B085" id="_x0000_s1033" type="#_x0000_t202" style="position:absolute;left:0;text-align:left;margin-left:-5.25pt;margin-top:43.5pt;width:314.9pt;height:258.5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" stroked="f">
                <v:textbox>
                  <w:txbxContent>
                    <w:p w14:paraId="3DEE6FDD" w14:textId="77777777" w:rsidR="00BD102A" w:rsidRDefault="00BD102A" w:rsidP="00CA4842">
                      <w:pPr>
                        <w:jc w:val="center"/>
                      </w:pPr>
                      <w:r w:rsidRPr="00AA2537">
                        <w:rPr>
                          <w:noProof/>
                        </w:rPr>
                        <w:drawing>
                          <wp:inline distT="0" distB="0" distL="0" distR="0" wp14:anchorId="7C32ADB5" wp14:editId="6BB28BF2">
                            <wp:extent cx="2902226" cy="2522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8690" cy="2537029"/>
                                    </a:xfrm>
                                    <a:prstGeom prst="rect">
                                      <a:avLst/>
                                    </a:prstGeom>
                                    <a:noFill/>
                                    <a:ln>
                                      <a:noFill/>
                                    </a:ln>
                                  </pic:spPr>
                                </pic:pic>
                              </a:graphicData>
                            </a:graphic>
                          </wp:inline>
                        </w:drawing>
                      </w:r>
                    </w:p>
                    <w:p w14:paraId="7F463A30" w14:textId="3A1F488E" w:rsidR="00BD102A" w:rsidRPr="00CA4842" w:rsidRDefault="00BD102A" w:rsidP="00CA4842">
                      <w:pPr>
                        <w:jc w:val="both"/>
                        <w:rPr>
                          <w:rFonts w:ascii="Times New Roman" w:hAnsi="Times New Roman" w:cs="Times New Roman"/>
                          <w:i/>
                          <w:iCs/>
                          <w:sz w:val="18"/>
                          <w:szCs w:val="18"/>
                        </w:rPr>
                      </w:pPr>
                      <w:r w:rsidRPr="00CA4842">
                        <w:rPr>
                          <w:rFonts w:ascii="Times New Roman" w:hAnsi="Times New Roman" w:cs="Times New Roman"/>
                          <w:b/>
                          <w:bCs/>
                          <w:i/>
                          <w:iCs/>
                          <w:sz w:val="18"/>
                          <w:szCs w:val="18"/>
                        </w:rPr>
                        <w:t>Figure</w:t>
                      </w:r>
                      <w:r w:rsidR="002B0D65">
                        <w:rPr>
                          <w:rFonts w:ascii="Times New Roman" w:hAnsi="Times New Roman" w:cs="Times New Roman"/>
                          <w:b/>
                          <w:bCs/>
                          <w:i/>
                          <w:iCs/>
                          <w:sz w:val="18"/>
                          <w:szCs w:val="18"/>
                        </w:rPr>
                        <w:t xml:space="preserve"> </w:t>
                      </w:r>
                      <w:r w:rsidR="00E21D06" w:rsidRPr="00CA4842">
                        <w:rPr>
                          <w:rFonts w:ascii="Times New Roman" w:hAnsi="Times New Roman" w:cs="Times New Roman"/>
                          <w:b/>
                          <w:bCs/>
                          <w:i/>
                          <w:iCs/>
                          <w:sz w:val="18"/>
                          <w:szCs w:val="18"/>
                        </w:rPr>
                        <w:t>5</w:t>
                      </w:r>
                      <w:r w:rsidRPr="00CA4842">
                        <w:rPr>
                          <w:rFonts w:ascii="Times New Roman" w:hAnsi="Times New Roman" w:cs="Times New Roman"/>
                          <w:b/>
                          <w:bCs/>
                          <w:i/>
                          <w:iCs/>
                          <w:sz w:val="18"/>
                          <w:szCs w:val="18"/>
                        </w:rPr>
                        <w:t>:</w:t>
                      </w:r>
                      <w:r w:rsidRPr="00CA4842">
                        <w:rPr>
                          <w:rFonts w:ascii="Times New Roman" w:hAnsi="Times New Roman" w:cs="Times New Roman"/>
                          <w:i/>
                          <w:iCs/>
                          <w:sz w:val="18"/>
                          <w:szCs w:val="18"/>
                        </w:rPr>
                        <w:t xml:space="preserve"> Diagram of </w:t>
                      </w:r>
                      <w:r w:rsidR="00203326">
                        <w:rPr>
                          <w:rFonts w:ascii="Times New Roman" w:hAnsi="Times New Roman" w:cs="Times New Roman"/>
                          <w:i/>
                          <w:iCs/>
                          <w:sz w:val="18"/>
                          <w:szCs w:val="18"/>
                        </w:rPr>
                        <w:t>the iterative nature of</w:t>
                      </w:r>
                      <w:r w:rsidRPr="00CA4842">
                        <w:rPr>
                          <w:rFonts w:ascii="Times New Roman" w:hAnsi="Times New Roman" w:cs="Times New Roman"/>
                          <w:i/>
                          <w:iCs/>
                          <w:sz w:val="18"/>
                          <w:szCs w:val="18"/>
                        </w:rPr>
                        <w:t xml:space="preserve"> data-based </w:t>
                      </w:r>
                      <w:r w:rsidR="00203326">
                        <w:rPr>
                          <w:rFonts w:ascii="Times New Roman" w:hAnsi="Times New Roman" w:cs="Times New Roman"/>
                          <w:i/>
                          <w:iCs/>
                          <w:sz w:val="18"/>
                          <w:szCs w:val="18"/>
                        </w:rPr>
                        <w:t xml:space="preserve">investigations. Many of the yellow rectangles represent a possible starting point, allowing hypothesis testing to one of many steps in the investigative process </w:t>
                      </w:r>
                      <w:r w:rsidR="00AB2CE6">
                        <w:rPr>
                          <w:rFonts w:ascii="Times New Roman" w:hAnsi="Times New Roman" w:cs="Times New Roman"/>
                          <w:i/>
                          <w:iCs/>
                          <w:sz w:val="18"/>
                          <w:szCs w:val="18"/>
                        </w:rPr>
                        <w:t>(figure by Kristen Underwood and Shaurya Swami)</w:t>
                      </w:r>
                      <w:r w:rsidRPr="00CA4842">
                        <w:rPr>
                          <w:rFonts w:ascii="Times New Roman" w:hAnsi="Times New Roman" w:cs="Times New Roman"/>
                          <w:i/>
                          <w:iCs/>
                          <w:sz w:val="18"/>
                          <w:szCs w:val="18"/>
                        </w:rPr>
                        <w:t>.</w:t>
                      </w:r>
                    </w:p>
                  </w:txbxContent>
                </v:textbox>
                <w10:wrap type="square" anchorx="margin"/>
              </v:shape>
            </w:pict>
          </mc:Fallback>
        </mc:AlternateContent>
      </w:r>
      <w:r w:rsidR="00D25D87">
        <w:rPr>
          <w:rFonts w:ascii="Times New Roman" w:eastAsia="Times New Roman" w:hAnsi="Times New Roman" w:cs="Times New Roman"/>
          <w:sz w:val="24"/>
          <w:szCs w:val="24"/>
        </w:rPr>
        <w:t xml:space="preserve">One </w:t>
      </w:r>
      <w:r w:rsidR="004708F4">
        <w:rPr>
          <w:rFonts w:ascii="Times New Roman" w:eastAsia="Times New Roman" w:hAnsi="Times New Roman" w:cs="Times New Roman"/>
          <w:sz w:val="24"/>
          <w:szCs w:val="24"/>
        </w:rPr>
        <w:t xml:space="preserve">major feature of </w:t>
      </w:r>
      <w:r>
        <w:rPr>
          <w:rFonts w:ascii="Times New Roman" w:eastAsia="Times New Roman" w:hAnsi="Times New Roman" w:cs="Times New Roman"/>
          <w:sz w:val="24"/>
          <w:szCs w:val="24"/>
        </w:rPr>
        <w:t>such</w:t>
      </w:r>
      <w:r w:rsidR="004708F4">
        <w:rPr>
          <w:rFonts w:ascii="Times New Roman" w:eastAsia="Times New Roman" w:hAnsi="Times New Roman" w:cs="Times New Roman"/>
          <w:sz w:val="24"/>
          <w:szCs w:val="24"/>
        </w:rPr>
        <w:t xml:space="preserve"> data-driven approach</w:t>
      </w:r>
      <w:r w:rsidR="00361DEE">
        <w:rPr>
          <w:rFonts w:ascii="Times New Roman" w:eastAsia="Times New Roman" w:hAnsi="Times New Roman" w:cs="Times New Roman"/>
          <w:sz w:val="24"/>
          <w:szCs w:val="24"/>
        </w:rPr>
        <w:t>es</w:t>
      </w:r>
      <w:r w:rsidR="004708F4">
        <w:rPr>
          <w:rFonts w:ascii="Times New Roman" w:eastAsia="Times New Roman" w:hAnsi="Times New Roman" w:cs="Times New Roman"/>
          <w:sz w:val="24"/>
          <w:szCs w:val="24"/>
        </w:rPr>
        <w:t xml:space="preserve"> is </w:t>
      </w:r>
      <w:r w:rsidR="00F81505">
        <w:rPr>
          <w:rFonts w:ascii="Times New Roman" w:eastAsia="Times New Roman" w:hAnsi="Times New Roman" w:cs="Times New Roman"/>
          <w:sz w:val="24"/>
          <w:szCs w:val="24"/>
        </w:rPr>
        <w:t>the</w:t>
      </w:r>
      <w:r w:rsidR="00EE5AD2">
        <w:rPr>
          <w:rFonts w:ascii="Times New Roman" w:eastAsia="Times New Roman" w:hAnsi="Times New Roman" w:cs="Times New Roman"/>
          <w:sz w:val="24"/>
          <w:szCs w:val="24"/>
        </w:rPr>
        <w:t xml:space="preserve"> iterative </w:t>
      </w:r>
      <w:r w:rsidR="005569AC">
        <w:rPr>
          <w:rFonts w:ascii="Times New Roman" w:eastAsia="Times New Roman" w:hAnsi="Times New Roman" w:cs="Times New Roman"/>
          <w:sz w:val="24"/>
          <w:szCs w:val="24"/>
        </w:rPr>
        <w:t xml:space="preserve">nature of the investigation </w:t>
      </w:r>
      <w:r w:rsidR="00DE1FE7">
        <w:rPr>
          <w:rFonts w:ascii="Times New Roman" w:eastAsia="Times New Roman" w:hAnsi="Times New Roman" w:cs="Times New Roman"/>
          <w:sz w:val="24"/>
          <w:szCs w:val="24"/>
        </w:rPr>
        <w:t>where d</w:t>
      </w:r>
      <w:r w:rsidR="00A4577E">
        <w:rPr>
          <w:rFonts w:ascii="Times New Roman" w:eastAsia="Times New Roman" w:hAnsi="Times New Roman" w:cs="Times New Roman"/>
          <w:sz w:val="24"/>
          <w:szCs w:val="24"/>
        </w:rPr>
        <w:t>ata exploration</w:t>
      </w:r>
      <w:r w:rsidR="00BC19EB">
        <w:rPr>
          <w:rFonts w:ascii="Times New Roman" w:eastAsia="Times New Roman" w:hAnsi="Times New Roman" w:cs="Times New Roman"/>
          <w:sz w:val="24"/>
          <w:szCs w:val="24"/>
        </w:rPr>
        <w:t xml:space="preserve"> or hypotheses</w:t>
      </w:r>
      <w:r w:rsidR="00DE1FE7">
        <w:rPr>
          <w:rFonts w:ascii="Times New Roman" w:eastAsia="Times New Roman" w:hAnsi="Times New Roman" w:cs="Times New Roman"/>
          <w:sz w:val="24"/>
          <w:szCs w:val="24"/>
        </w:rPr>
        <w:t xml:space="preserve"> might be </w:t>
      </w:r>
      <w:r>
        <w:rPr>
          <w:rFonts w:ascii="Times New Roman" w:eastAsia="Times New Roman" w:hAnsi="Times New Roman" w:cs="Times New Roman"/>
          <w:sz w:val="24"/>
          <w:szCs w:val="24"/>
        </w:rPr>
        <w:t xml:space="preserve">a </w:t>
      </w:r>
      <w:r w:rsidR="00DE1FE7">
        <w:rPr>
          <w:rFonts w:ascii="Times New Roman" w:eastAsia="Times New Roman" w:hAnsi="Times New Roman" w:cs="Times New Roman"/>
          <w:sz w:val="24"/>
          <w:szCs w:val="24"/>
        </w:rPr>
        <w:t xml:space="preserve">starting point, however, </w:t>
      </w:r>
      <w:r w:rsidR="00BC19EB">
        <w:rPr>
          <w:rFonts w:ascii="Times New Roman" w:eastAsia="Times New Roman" w:hAnsi="Times New Roman" w:cs="Times New Roman"/>
          <w:sz w:val="24"/>
          <w:szCs w:val="24"/>
        </w:rPr>
        <w:t xml:space="preserve">questions and scales of inquiry will be </w:t>
      </w:r>
      <w:r w:rsidR="005569AC">
        <w:rPr>
          <w:rFonts w:ascii="Times New Roman" w:eastAsia="Times New Roman" w:hAnsi="Times New Roman" w:cs="Times New Roman"/>
          <w:sz w:val="24"/>
          <w:szCs w:val="24"/>
        </w:rPr>
        <w:t>refined during the research process</w:t>
      </w:r>
      <w:r w:rsidR="00DE1FE7">
        <w:rPr>
          <w:rFonts w:ascii="Times New Roman" w:eastAsia="Times New Roman" w:hAnsi="Times New Roman" w:cs="Times New Roman"/>
          <w:sz w:val="24"/>
          <w:szCs w:val="24"/>
        </w:rPr>
        <w:t xml:space="preserve"> in an iterative </w:t>
      </w:r>
      <w:r w:rsidR="00DE1FE7" w:rsidRPr="00104470">
        <w:rPr>
          <w:rFonts w:ascii="Times New Roman" w:eastAsia="Times New Roman" w:hAnsi="Times New Roman" w:cs="Times New Roman"/>
          <w:sz w:val="24"/>
          <w:szCs w:val="24"/>
        </w:rPr>
        <w:t>fashion</w:t>
      </w:r>
      <w:r w:rsidR="005569AC" w:rsidRPr="00104470">
        <w:rPr>
          <w:rFonts w:ascii="Times New Roman" w:eastAsia="Times New Roman" w:hAnsi="Times New Roman" w:cs="Times New Roman"/>
          <w:sz w:val="24"/>
          <w:szCs w:val="24"/>
        </w:rPr>
        <w:t xml:space="preserve"> (</w:t>
      </w:r>
      <w:r w:rsidRPr="00E45D39">
        <w:rPr>
          <w:rFonts w:ascii="Times New Roman" w:eastAsia="Times New Roman" w:hAnsi="Times New Roman" w:cs="Times New Roman"/>
          <w:sz w:val="24"/>
          <w:szCs w:val="24"/>
        </w:rPr>
        <w:t>Figure 5</w:t>
      </w:r>
      <w:r w:rsidR="00BD102A" w:rsidRPr="00104470">
        <w:rPr>
          <w:rFonts w:ascii="Times New Roman" w:eastAsia="Times New Roman" w:hAnsi="Times New Roman" w:cs="Times New Roman"/>
          <w:sz w:val="24"/>
          <w:szCs w:val="24"/>
        </w:rPr>
        <w:t>).</w:t>
      </w:r>
      <w:r w:rsidR="005569AC" w:rsidRPr="001044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way, new information and emerging patterns are included and might form the basis for refined hypotheses th</w:t>
      </w:r>
      <w:r w:rsidR="003462A0">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 xml:space="preserve">might be tested at a specific scale. </w:t>
      </w:r>
      <w:r w:rsidR="005569AC">
        <w:rPr>
          <w:rFonts w:ascii="Times New Roman" w:eastAsia="Times New Roman" w:hAnsi="Times New Roman" w:cs="Times New Roman"/>
          <w:sz w:val="24"/>
          <w:szCs w:val="24"/>
        </w:rPr>
        <w:t xml:space="preserve">With my research, </w:t>
      </w:r>
      <w:r w:rsidR="00E61C46" w:rsidRPr="00CA4842">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plan on investigating</w:t>
      </w:r>
      <w:r w:rsidR="00E61C46" w:rsidRPr="00CA4842">
        <w:rPr>
          <w:rFonts w:ascii="Times New Roman" w:eastAsia="Times New Roman" w:hAnsi="Times New Roman" w:cs="Times New Roman"/>
          <w:b/>
          <w:bCs/>
          <w:sz w:val="24"/>
          <w:szCs w:val="24"/>
        </w:rPr>
        <w:t xml:space="preserve"> </w:t>
      </w:r>
      <w:r w:rsidR="005B1391" w:rsidRPr="00CA4842">
        <w:rPr>
          <w:rFonts w:ascii="Times New Roman" w:eastAsia="Times New Roman" w:hAnsi="Times New Roman" w:cs="Times New Roman"/>
          <w:sz w:val="24"/>
          <w:szCs w:val="24"/>
        </w:rPr>
        <w:t>generalizable patterns</w:t>
      </w:r>
      <w:r w:rsidR="00E61C46" w:rsidRPr="00DC01C1">
        <w:rPr>
          <w:rFonts w:ascii="Times New Roman" w:eastAsia="Times New Roman" w:hAnsi="Times New Roman" w:cs="Times New Roman"/>
          <w:sz w:val="24"/>
          <w:szCs w:val="24"/>
        </w:rPr>
        <w:t xml:space="preserve"> </w:t>
      </w:r>
      <w:r w:rsidR="004A7787" w:rsidRPr="00DC01C1">
        <w:rPr>
          <w:rFonts w:ascii="Times New Roman" w:eastAsia="Times New Roman" w:hAnsi="Times New Roman" w:cs="Times New Roman"/>
          <w:sz w:val="24"/>
          <w:szCs w:val="24"/>
        </w:rPr>
        <w:t xml:space="preserve">to </w:t>
      </w:r>
      <w:r w:rsidR="00B70535" w:rsidRPr="00DC01C1">
        <w:rPr>
          <w:rFonts w:ascii="Times New Roman" w:eastAsia="Times New Roman" w:hAnsi="Times New Roman" w:cs="Times New Roman"/>
          <w:sz w:val="24"/>
          <w:szCs w:val="24"/>
        </w:rPr>
        <w:t xml:space="preserve">evaluate </w:t>
      </w:r>
      <w:r w:rsidR="004A7787" w:rsidRPr="00DC01C1">
        <w:rPr>
          <w:rFonts w:ascii="Times New Roman" w:eastAsia="Times New Roman" w:hAnsi="Times New Roman" w:cs="Times New Roman"/>
          <w:sz w:val="24"/>
          <w:szCs w:val="24"/>
        </w:rPr>
        <w:t xml:space="preserve">possible connections between </w:t>
      </w:r>
      <w:r w:rsidR="00B6686A" w:rsidRPr="00DC01C1">
        <w:rPr>
          <w:rFonts w:ascii="Times New Roman" w:eastAsia="Times New Roman" w:hAnsi="Times New Roman" w:cs="Times New Roman"/>
          <w:sz w:val="24"/>
          <w:szCs w:val="24"/>
        </w:rPr>
        <w:t xml:space="preserve">subsurface </w:t>
      </w:r>
      <w:r>
        <w:rPr>
          <w:rFonts w:ascii="Times New Roman" w:eastAsia="Times New Roman" w:hAnsi="Times New Roman" w:cs="Times New Roman"/>
          <w:sz w:val="24"/>
          <w:szCs w:val="24"/>
        </w:rPr>
        <w:t xml:space="preserve">CZ characteristics (e.g. </w:t>
      </w:r>
      <w:r w:rsidR="00B6686A" w:rsidRPr="00DC01C1">
        <w:rPr>
          <w:rFonts w:ascii="Times New Roman" w:eastAsia="Times New Roman" w:hAnsi="Times New Roman" w:cs="Times New Roman"/>
          <w:sz w:val="24"/>
          <w:szCs w:val="24"/>
        </w:rPr>
        <w:t>bedrock</w:t>
      </w:r>
      <w:r>
        <w:rPr>
          <w:rFonts w:ascii="Times New Roman" w:eastAsia="Times New Roman" w:hAnsi="Times New Roman" w:cs="Times New Roman"/>
          <w:sz w:val="24"/>
          <w:szCs w:val="24"/>
        </w:rPr>
        <w:t xml:space="preserve"> composition and physical properties)</w:t>
      </w:r>
      <w:r w:rsidR="00D46E83" w:rsidRPr="00DC01C1">
        <w:rPr>
          <w:rFonts w:ascii="Times New Roman" w:eastAsia="Times New Roman" w:hAnsi="Times New Roman" w:cs="Times New Roman"/>
          <w:sz w:val="24"/>
          <w:szCs w:val="24"/>
        </w:rPr>
        <w:t xml:space="preserve">, </w:t>
      </w:r>
      <w:r w:rsidR="00B6686A" w:rsidRPr="00DC01C1">
        <w:rPr>
          <w:rFonts w:ascii="Times New Roman" w:eastAsia="Times New Roman" w:hAnsi="Times New Roman" w:cs="Times New Roman"/>
          <w:sz w:val="24"/>
          <w:szCs w:val="24"/>
        </w:rPr>
        <w:t xml:space="preserve">vegetation </w:t>
      </w:r>
      <w:r w:rsidR="00D46E83" w:rsidRPr="00DC01C1">
        <w:rPr>
          <w:rFonts w:ascii="Times New Roman" w:eastAsia="Times New Roman" w:hAnsi="Times New Roman" w:cs="Times New Roman"/>
          <w:sz w:val="24"/>
          <w:szCs w:val="24"/>
        </w:rPr>
        <w:t xml:space="preserve">metrics and stream </w:t>
      </w:r>
      <w:r w:rsidR="003A1733" w:rsidRPr="00DC01C1">
        <w:rPr>
          <w:rFonts w:ascii="Times New Roman" w:eastAsia="Times New Roman" w:hAnsi="Times New Roman" w:cs="Times New Roman"/>
          <w:sz w:val="24"/>
          <w:szCs w:val="24"/>
        </w:rPr>
        <w:t>water quality</w:t>
      </w:r>
      <w:r w:rsidR="00B41121">
        <w:rPr>
          <w:rFonts w:ascii="Times New Roman" w:eastAsia="Times New Roman" w:hAnsi="Times New Roman" w:cs="Times New Roman"/>
          <w:sz w:val="24"/>
          <w:szCs w:val="24"/>
        </w:rPr>
        <w:t xml:space="preserve">, to ultimately </w:t>
      </w:r>
      <w:r w:rsidR="00B41121" w:rsidRPr="00DC01C1">
        <w:rPr>
          <w:rFonts w:ascii="Times New Roman" w:eastAsia="Times New Roman" w:hAnsi="Times New Roman" w:cs="Times New Roman"/>
          <w:sz w:val="24"/>
          <w:szCs w:val="24"/>
        </w:rPr>
        <w:t xml:space="preserve">identify potentially vulnerable systems for further investigations. </w:t>
      </w:r>
      <w:r w:rsidR="00D25D87">
        <w:rPr>
          <w:rFonts w:ascii="Times New Roman" w:eastAsia="Times New Roman" w:hAnsi="Times New Roman" w:cs="Times New Roman"/>
          <w:sz w:val="24"/>
          <w:szCs w:val="24"/>
        </w:rPr>
        <w:t>I have developed a set of guiding hypotheses as a starting point</w:t>
      </w:r>
      <w:r w:rsidR="002B0D65">
        <w:rPr>
          <w:rFonts w:ascii="Times New Roman" w:eastAsia="Times New Roman" w:hAnsi="Times New Roman" w:cs="Times New Roman"/>
          <w:sz w:val="24"/>
          <w:szCs w:val="24"/>
        </w:rPr>
        <w:t xml:space="preserve"> for data exploration</w:t>
      </w:r>
      <w:r w:rsidR="00D25D87">
        <w:rPr>
          <w:rFonts w:ascii="Times New Roman" w:eastAsia="Times New Roman" w:hAnsi="Times New Roman" w:cs="Times New Roman"/>
          <w:sz w:val="24"/>
          <w:szCs w:val="24"/>
        </w:rPr>
        <w:t xml:space="preserve">, however, </w:t>
      </w:r>
      <w:r w:rsidR="00D53C48">
        <w:rPr>
          <w:rFonts w:ascii="Times New Roman" w:eastAsia="Times New Roman" w:hAnsi="Times New Roman" w:cs="Times New Roman"/>
          <w:sz w:val="24"/>
          <w:szCs w:val="24"/>
        </w:rPr>
        <w:t>recogniz</w:t>
      </w:r>
      <w:r w:rsidR="00D25D87">
        <w:rPr>
          <w:rFonts w:ascii="Times New Roman" w:eastAsia="Times New Roman" w:hAnsi="Times New Roman" w:cs="Times New Roman"/>
          <w:sz w:val="24"/>
          <w:szCs w:val="24"/>
        </w:rPr>
        <w:t xml:space="preserve">ing the iterative </w:t>
      </w:r>
      <w:r w:rsidR="00D53C48">
        <w:rPr>
          <w:rFonts w:ascii="Times New Roman" w:eastAsia="Times New Roman" w:hAnsi="Times New Roman" w:cs="Times New Roman"/>
          <w:sz w:val="24"/>
          <w:szCs w:val="24"/>
        </w:rPr>
        <w:t>nature of my approach, I expect adjustments on the way</w:t>
      </w:r>
      <w:r w:rsidR="00203326">
        <w:rPr>
          <w:rFonts w:ascii="Times New Roman" w:eastAsia="Times New Roman" w:hAnsi="Times New Roman" w:cs="Times New Roman"/>
          <w:sz w:val="24"/>
          <w:szCs w:val="24"/>
        </w:rPr>
        <w:t xml:space="preserve"> as I explore the dataset</w:t>
      </w:r>
      <w:r w:rsidR="00D53C48">
        <w:rPr>
          <w:rFonts w:ascii="Times New Roman" w:eastAsia="Times New Roman" w:hAnsi="Times New Roman" w:cs="Times New Roman"/>
          <w:sz w:val="24"/>
          <w:szCs w:val="24"/>
        </w:rPr>
        <w:t xml:space="preserve">. </w:t>
      </w:r>
    </w:p>
    <w:p w14:paraId="4BA88FBA" w14:textId="307133EE" w:rsidR="006851A4" w:rsidRDefault="006851A4" w:rsidP="00203326">
      <w:pPr>
        <w:spacing w:line="360" w:lineRule="auto"/>
        <w:jc w:val="both"/>
        <w:rPr>
          <w:rFonts w:ascii="Times New Roman" w:eastAsia="Times New Roman" w:hAnsi="Times New Roman" w:cs="Times New Roman"/>
          <w:b/>
          <w:bCs/>
          <w:sz w:val="24"/>
          <w:szCs w:val="24"/>
        </w:rPr>
      </w:pPr>
    </w:p>
    <w:p w14:paraId="63AF9E3E" w14:textId="60014D88" w:rsidR="006851A4" w:rsidRDefault="00D53C48" w:rsidP="00203326">
      <w:pPr>
        <w:spacing w:line="360" w:lineRule="auto"/>
        <w:jc w:val="both"/>
        <w:rPr>
          <w:rFonts w:ascii="Times New Roman" w:eastAsia="Times New Roman" w:hAnsi="Times New Roman" w:cs="Times New Roman"/>
          <w:sz w:val="24"/>
          <w:szCs w:val="24"/>
        </w:rPr>
      </w:pPr>
      <w:r w:rsidRPr="00CA4842">
        <w:rPr>
          <w:rFonts w:ascii="Times New Roman" w:eastAsia="Times New Roman" w:hAnsi="Times New Roman" w:cs="Times New Roman"/>
          <w:b/>
          <w:bCs/>
          <w:sz w:val="24"/>
          <w:szCs w:val="24"/>
        </w:rPr>
        <w:t>O</w:t>
      </w:r>
      <w:r w:rsidR="00BB6E1D" w:rsidRPr="00CA4842">
        <w:rPr>
          <w:rFonts w:ascii="Times New Roman" w:eastAsia="Times New Roman" w:hAnsi="Times New Roman" w:cs="Times New Roman"/>
          <w:b/>
          <w:bCs/>
          <w:sz w:val="24"/>
          <w:szCs w:val="24"/>
        </w:rPr>
        <w:t>verarching hypothesis</w:t>
      </w:r>
      <w:r w:rsidR="00203326">
        <w:rPr>
          <w:rFonts w:ascii="Times New Roman" w:eastAsia="Times New Roman" w:hAnsi="Times New Roman" w:cs="Times New Roman"/>
          <w:sz w:val="24"/>
          <w:szCs w:val="24"/>
        </w:rPr>
        <w:t>:</w:t>
      </w:r>
      <w:r w:rsidR="00C21CA6" w:rsidRPr="00CA4842">
        <w:rPr>
          <w:rFonts w:ascii="Times New Roman" w:eastAsia="Times New Roman" w:hAnsi="Times New Roman" w:cs="Times New Roman"/>
          <w:sz w:val="24"/>
          <w:szCs w:val="24"/>
        </w:rPr>
        <w:t xml:space="preserve"> stream</w:t>
      </w:r>
      <w:r w:rsidR="00C21CA6" w:rsidRPr="00CA4842">
        <w:rPr>
          <w:rFonts w:ascii="Times New Roman" w:eastAsia="Times New Roman" w:hAnsi="Times New Roman" w:cs="Times New Roman"/>
          <w:b/>
          <w:sz w:val="24"/>
          <w:szCs w:val="24"/>
        </w:rPr>
        <w:t xml:space="preserve"> </w:t>
      </w:r>
      <w:r w:rsidR="00C21CA6" w:rsidRPr="00CA4842">
        <w:rPr>
          <w:rFonts w:ascii="Times New Roman" w:eastAsia="Times New Roman" w:hAnsi="Times New Roman" w:cs="Times New Roman"/>
          <w:sz w:val="24"/>
          <w:szCs w:val="24"/>
        </w:rPr>
        <w:t>w</w:t>
      </w:r>
      <w:r w:rsidR="00BB6E1D" w:rsidRPr="00CA4842">
        <w:rPr>
          <w:rFonts w:ascii="Times New Roman" w:eastAsia="Times New Roman" w:hAnsi="Times New Roman" w:cs="Times New Roman"/>
          <w:sz w:val="24"/>
          <w:szCs w:val="24"/>
        </w:rPr>
        <w:t xml:space="preserve">ater quality is a function of </w:t>
      </w:r>
      <w:r w:rsidR="008F4BA3" w:rsidRPr="00DC01C1">
        <w:rPr>
          <w:rFonts w:ascii="Times New Roman" w:eastAsia="Times New Roman" w:hAnsi="Times New Roman" w:cs="Times New Roman"/>
          <w:sz w:val="24"/>
          <w:szCs w:val="24"/>
        </w:rPr>
        <w:t xml:space="preserve">the </w:t>
      </w:r>
      <w:r w:rsidR="00D006A8" w:rsidRPr="00DC01C1">
        <w:rPr>
          <w:rFonts w:ascii="Times New Roman" w:eastAsia="Times New Roman" w:hAnsi="Times New Roman" w:cs="Times New Roman"/>
          <w:sz w:val="24"/>
          <w:szCs w:val="24"/>
        </w:rPr>
        <w:t xml:space="preserve">combined </w:t>
      </w:r>
      <w:r w:rsidR="00BB6E1D" w:rsidRPr="00CA4842">
        <w:rPr>
          <w:rFonts w:ascii="Times New Roman" w:eastAsia="Times New Roman" w:hAnsi="Times New Roman" w:cs="Times New Roman"/>
          <w:sz w:val="24"/>
          <w:szCs w:val="24"/>
        </w:rPr>
        <w:t>physical CZ properties and vegetation resilience.</w:t>
      </w:r>
      <w:r w:rsidR="00F36A42" w:rsidRPr="00DC01C1">
        <w:rPr>
          <w:rFonts w:ascii="Times New Roman" w:eastAsia="Times New Roman" w:hAnsi="Times New Roman" w:cs="Times New Roman"/>
          <w:sz w:val="24"/>
          <w:szCs w:val="24"/>
        </w:rPr>
        <w:t xml:space="preserve"> </w:t>
      </w:r>
    </w:p>
    <w:p w14:paraId="328E7B8C" w14:textId="5DE30B9D" w:rsidR="00203326" w:rsidRPr="00CA4842" w:rsidRDefault="006851A4" w:rsidP="00CA4842">
      <w:pPr>
        <w:spacing w:line="360" w:lineRule="auto"/>
        <w:jc w:val="both"/>
        <w:rPr>
          <w:rFonts w:ascii="Times New Roman" w:eastAsia="Times New Roman" w:hAnsi="Times New Roman" w:cs="Times New Roman"/>
          <w:sz w:val="24"/>
          <w:szCs w:val="24"/>
        </w:rPr>
      </w:pPr>
      <w:r w:rsidRPr="00CA4842">
        <w:rPr>
          <w:rFonts w:ascii="Times New Roman" w:eastAsia="Times New Roman" w:hAnsi="Times New Roman" w:cs="Times New Roman"/>
          <w:b/>
          <w:bCs/>
          <w:sz w:val="24"/>
          <w:szCs w:val="24"/>
        </w:rPr>
        <w:t xml:space="preserve">Specific hypotheses: </w:t>
      </w:r>
      <w:r w:rsidR="008F4BA3" w:rsidRPr="00CA4842">
        <w:rPr>
          <w:rFonts w:ascii="Times New Roman" w:eastAsia="Times New Roman" w:hAnsi="Times New Roman" w:cs="Times New Roman"/>
          <w:b/>
          <w:bCs/>
          <w:sz w:val="24"/>
          <w:szCs w:val="24"/>
        </w:rPr>
        <w:t xml:space="preserve"> </w:t>
      </w:r>
    </w:p>
    <w:p w14:paraId="7283F7F8" w14:textId="36B9ED4B" w:rsidR="00E301E0" w:rsidRDefault="00AD28DF" w:rsidP="00E45D39">
      <w:pPr>
        <w:pStyle w:val="ListParagraph"/>
        <w:numPr>
          <w:ilvl w:val="0"/>
          <w:numId w:val="24"/>
        </w:numPr>
        <w:spacing w:line="360" w:lineRule="auto"/>
        <w:jc w:val="both"/>
        <w:rPr>
          <w:ins w:id="6" w:author="Dustin Kincaid" w:date="2023-05-02T16:14:00Z"/>
          <w:rFonts w:ascii="Times New Roman" w:eastAsia="Times New Roman" w:hAnsi="Times New Roman" w:cs="Times New Roman"/>
          <w:sz w:val="24"/>
          <w:szCs w:val="24"/>
        </w:rPr>
      </w:pPr>
      <w:commentRangeStart w:id="7"/>
      <w:commentRangeStart w:id="8"/>
      <w:r w:rsidRPr="00E45D39">
        <w:rPr>
          <w:rFonts w:ascii="Times New Roman" w:eastAsia="Times New Roman" w:hAnsi="Times New Roman" w:cs="Times New Roman"/>
          <w:sz w:val="24"/>
          <w:szCs w:val="24"/>
        </w:rPr>
        <w:t>S</w:t>
      </w:r>
      <w:r w:rsidR="00BB6E1D" w:rsidRPr="00E45D39">
        <w:rPr>
          <w:rFonts w:ascii="Times New Roman" w:eastAsia="Times New Roman" w:hAnsi="Times New Roman" w:cs="Times New Roman"/>
          <w:sz w:val="24"/>
          <w:szCs w:val="24"/>
        </w:rPr>
        <w:t xml:space="preserve">treams </w:t>
      </w:r>
      <w:commentRangeEnd w:id="8"/>
      <w:r w:rsidR="00664024">
        <w:rPr>
          <w:rStyle w:val="CommentReference"/>
        </w:rPr>
        <w:commentReference w:id="8"/>
      </w:r>
      <w:r w:rsidR="00BB6E1D" w:rsidRPr="00E45D39">
        <w:rPr>
          <w:rFonts w:ascii="Times New Roman" w:eastAsia="Times New Roman" w:hAnsi="Times New Roman" w:cs="Times New Roman"/>
          <w:sz w:val="24"/>
          <w:szCs w:val="24"/>
        </w:rPr>
        <w:t xml:space="preserve">draining catchments underlain by highly permeable materials (e.g. mixed sedimentary rocks) have the highest water quality because water enters streams readily, diluting solutes effectively. </w:t>
      </w:r>
      <w:commentRangeEnd w:id="7"/>
      <w:r w:rsidR="003514F3">
        <w:rPr>
          <w:rStyle w:val="CommentReference"/>
        </w:rPr>
        <w:commentReference w:id="7"/>
      </w:r>
      <w:commentRangeStart w:id="9"/>
      <w:r w:rsidR="007C5112" w:rsidRPr="00E45D39">
        <w:rPr>
          <w:rFonts w:ascii="Times New Roman" w:eastAsia="Times New Roman" w:hAnsi="Times New Roman" w:cs="Times New Roman"/>
          <w:sz w:val="24"/>
          <w:szCs w:val="24"/>
        </w:rPr>
        <w:t xml:space="preserve">For </w:t>
      </w:r>
      <w:r w:rsidR="00BF2892" w:rsidRPr="00E45D39">
        <w:rPr>
          <w:rFonts w:ascii="Times New Roman" w:eastAsia="Times New Roman" w:hAnsi="Times New Roman" w:cs="Times New Roman"/>
          <w:sz w:val="24"/>
          <w:szCs w:val="24"/>
        </w:rPr>
        <w:t xml:space="preserve">locations </w:t>
      </w:r>
      <w:r w:rsidR="001814C6" w:rsidRPr="00E45D39">
        <w:rPr>
          <w:rFonts w:ascii="Times New Roman" w:eastAsia="Times New Roman" w:hAnsi="Times New Roman" w:cs="Times New Roman"/>
          <w:sz w:val="24"/>
          <w:szCs w:val="24"/>
        </w:rPr>
        <w:t xml:space="preserve">where conditions become </w:t>
      </w:r>
      <w:r w:rsidR="003C58FE" w:rsidRPr="00E45D39">
        <w:rPr>
          <w:rFonts w:ascii="Times New Roman" w:eastAsia="Times New Roman" w:hAnsi="Times New Roman" w:cs="Times New Roman"/>
          <w:sz w:val="24"/>
          <w:szCs w:val="24"/>
        </w:rPr>
        <w:t>progressively</w:t>
      </w:r>
      <w:r w:rsidR="001814C6" w:rsidRPr="00E45D39">
        <w:rPr>
          <w:rFonts w:ascii="Times New Roman" w:eastAsia="Times New Roman" w:hAnsi="Times New Roman" w:cs="Times New Roman"/>
          <w:sz w:val="24"/>
          <w:szCs w:val="24"/>
        </w:rPr>
        <w:t xml:space="preserve"> dryer</w:t>
      </w:r>
      <w:r w:rsidR="003C58FE" w:rsidRPr="00E45D39">
        <w:rPr>
          <w:rFonts w:ascii="Times New Roman" w:eastAsia="Times New Roman" w:hAnsi="Times New Roman" w:cs="Times New Roman"/>
          <w:sz w:val="24"/>
          <w:szCs w:val="24"/>
        </w:rPr>
        <w:t xml:space="preserve">, water quality will be </w:t>
      </w:r>
      <w:r w:rsidR="00E33167" w:rsidRPr="00E45D39">
        <w:rPr>
          <w:rFonts w:ascii="Times New Roman" w:eastAsia="Times New Roman" w:hAnsi="Times New Roman" w:cs="Times New Roman"/>
          <w:sz w:val="24"/>
          <w:szCs w:val="24"/>
        </w:rPr>
        <w:t>relatively</w:t>
      </w:r>
      <w:r w:rsidR="003C58FE" w:rsidRPr="00E45D39">
        <w:rPr>
          <w:rFonts w:ascii="Times New Roman" w:eastAsia="Times New Roman" w:hAnsi="Times New Roman" w:cs="Times New Roman"/>
          <w:sz w:val="24"/>
          <w:szCs w:val="24"/>
        </w:rPr>
        <w:t xml:space="preserve"> less impacted than </w:t>
      </w:r>
      <w:r w:rsidR="00E33167" w:rsidRPr="00E45D39">
        <w:rPr>
          <w:rFonts w:ascii="Times New Roman" w:eastAsia="Times New Roman" w:hAnsi="Times New Roman" w:cs="Times New Roman"/>
          <w:sz w:val="24"/>
          <w:szCs w:val="24"/>
        </w:rPr>
        <w:t xml:space="preserve">for catchments with low permeability. </w:t>
      </w:r>
      <w:commentRangeEnd w:id="9"/>
      <w:r w:rsidR="00A40A0B">
        <w:rPr>
          <w:rStyle w:val="CommentReference"/>
        </w:rPr>
        <w:commentReference w:id="9"/>
      </w:r>
    </w:p>
    <w:p w14:paraId="15D116C3" w14:textId="650F9D3A" w:rsidR="00664024" w:rsidRPr="00E45D39" w:rsidRDefault="00664024" w:rsidP="00664024">
      <w:pPr>
        <w:pStyle w:val="ListParagraph"/>
        <w:numPr>
          <w:ilvl w:val="1"/>
          <w:numId w:val="24"/>
        </w:numPr>
        <w:spacing w:line="360" w:lineRule="auto"/>
        <w:jc w:val="both"/>
        <w:rPr>
          <w:rFonts w:ascii="Times New Roman" w:eastAsia="Times New Roman" w:hAnsi="Times New Roman" w:cs="Times New Roman"/>
          <w:sz w:val="24"/>
          <w:szCs w:val="24"/>
        </w:rPr>
        <w:pPrChange w:id="10" w:author="Dustin Kincaid" w:date="2023-05-02T16:14:00Z">
          <w:pPr>
            <w:pStyle w:val="ListParagraph"/>
            <w:numPr>
              <w:numId w:val="24"/>
            </w:numPr>
            <w:spacing w:line="360" w:lineRule="auto"/>
            <w:ind w:hanging="360"/>
            <w:jc w:val="both"/>
          </w:pPr>
        </w:pPrChange>
      </w:pPr>
      <w:ins w:id="11" w:author="Dustin Kincaid" w:date="2023-05-02T16:14:00Z">
        <w:r>
          <w:rPr>
            <w:rFonts w:ascii="Times New Roman" w:eastAsia="Times New Roman" w:hAnsi="Times New Roman" w:cs="Times New Roman"/>
            <w:sz w:val="24"/>
            <w:szCs w:val="24"/>
          </w:rPr>
          <w:t xml:space="preserve">Potential edit for above: </w:t>
        </w:r>
        <w:commentRangeStart w:id="12"/>
        <w:r>
          <w:rPr>
            <w:rFonts w:ascii="Times New Roman" w:eastAsia="Times New Roman" w:hAnsi="Times New Roman" w:cs="Times New Roman"/>
            <w:sz w:val="24"/>
            <w:szCs w:val="24"/>
          </w:rPr>
          <w:t>Hypothesis 1: Bedrock permeability affects (mean?) water quality as measured by stream solute concentration</w:t>
        </w:r>
      </w:ins>
      <w:ins w:id="13" w:author="Dustin Kincaid" w:date="2023-05-02T16:15:00Z">
        <w:r>
          <w:rPr>
            <w:rFonts w:ascii="Times New Roman" w:eastAsia="Times New Roman" w:hAnsi="Times New Roman" w:cs="Times New Roman"/>
            <w:sz w:val="24"/>
            <w:szCs w:val="24"/>
          </w:rPr>
          <w:t xml:space="preserve"> by impacting runoff volumes</w:t>
        </w:r>
      </w:ins>
      <w:commentRangeEnd w:id="12"/>
      <w:ins w:id="14" w:author="Dustin Kincaid" w:date="2023-05-02T16:19:00Z">
        <w:r>
          <w:rPr>
            <w:rStyle w:val="CommentReference"/>
          </w:rPr>
          <w:commentReference w:id="12"/>
        </w:r>
      </w:ins>
      <w:ins w:id="15" w:author="Dustin Kincaid" w:date="2023-05-02T16:14:00Z">
        <w:r>
          <w:rPr>
            <w:rFonts w:ascii="Times New Roman" w:eastAsia="Times New Roman" w:hAnsi="Times New Roman" w:cs="Times New Roman"/>
            <w:sz w:val="24"/>
            <w:szCs w:val="24"/>
          </w:rPr>
          <w:t xml:space="preserve">. </w:t>
        </w:r>
      </w:ins>
      <w:ins w:id="16" w:author="Dustin Kincaid" w:date="2023-05-02T16:15:00Z">
        <w:r>
          <w:rPr>
            <w:rFonts w:ascii="Times New Roman" w:eastAsia="Times New Roman" w:hAnsi="Times New Roman" w:cs="Times New Roman"/>
            <w:sz w:val="24"/>
            <w:szCs w:val="24"/>
          </w:rPr>
          <w:t xml:space="preserve">Prediction 1: Thus, </w:t>
        </w:r>
      </w:ins>
      <w:ins w:id="17" w:author="Dustin Kincaid" w:date="2023-05-02T16:18:00Z">
        <w:r>
          <w:rPr>
            <w:rFonts w:ascii="Times New Roman" w:eastAsia="Times New Roman" w:hAnsi="Times New Roman" w:cs="Times New Roman"/>
            <w:sz w:val="24"/>
            <w:szCs w:val="24"/>
          </w:rPr>
          <w:t xml:space="preserve">water quality will be higher in </w:t>
        </w:r>
      </w:ins>
      <w:ins w:id="18" w:author="Dustin Kincaid" w:date="2023-05-02T16:16:00Z">
        <w:r>
          <w:rPr>
            <w:rFonts w:ascii="Times New Roman" w:eastAsia="Times New Roman" w:hAnsi="Times New Roman" w:cs="Times New Roman"/>
            <w:sz w:val="24"/>
            <w:szCs w:val="24"/>
          </w:rPr>
          <w:t xml:space="preserve">catchments </w:t>
        </w:r>
      </w:ins>
      <w:ins w:id="19" w:author="Dustin Kincaid" w:date="2023-05-02T16:17:00Z">
        <w:r>
          <w:rPr>
            <w:rFonts w:ascii="Times New Roman" w:eastAsia="Times New Roman" w:hAnsi="Times New Roman" w:cs="Times New Roman"/>
            <w:sz w:val="24"/>
            <w:szCs w:val="24"/>
          </w:rPr>
          <w:t xml:space="preserve">with more permeable </w:t>
        </w:r>
        <w:r>
          <w:rPr>
            <w:rFonts w:ascii="Times New Roman" w:eastAsia="Times New Roman" w:hAnsi="Times New Roman" w:cs="Times New Roman"/>
            <w:sz w:val="24"/>
            <w:szCs w:val="24"/>
          </w:rPr>
          <w:lastRenderedPageBreak/>
          <w:t>bedrock</w:t>
        </w:r>
      </w:ins>
      <w:ins w:id="20" w:author="Dustin Kincaid" w:date="2023-05-02T16:18:00Z">
        <w:r>
          <w:rPr>
            <w:rFonts w:ascii="Times New Roman" w:eastAsia="Times New Roman" w:hAnsi="Times New Roman" w:cs="Times New Roman"/>
            <w:sz w:val="24"/>
            <w:szCs w:val="24"/>
          </w:rPr>
          <w:t xml:space="preserve"> than in catchments with less permeable bedrock when aridity indices are similar. </w:t>
        </w:r>
      </w:ins>
    </w:p>
    <w:p w14:paraId="4BCCDD81" w14:textId="77777777" w:rsidR="00E301E0" w:rsidRPr="00F36A42" w:rsidRDefault="00BB6E1D" w:rsidP="00CA4842">
      <w:pPr>
        <w:numPr>
          <w:ilvl w:val="0"/>
          <w:numId w:val="24"/>
        </w:numPr>
        <w:spacing w:line="360" w:lineRule="auto"/>
        <w:rPr>
          <w:rFonts w:ascii="Times New Roman" w:eastAsia="Times New Roman" w:hAnsi="Times New Roman" w:cs="Times New Roman"/>
          <w:sz w:val="24"/>
          <w:szCs w:val="24"/>
        </w:rPr>
      </w:pPr>
      <w:commentRangeStart w:id="21"/>
      <w:r>
        <w:rPr>
          <w:rFonts w:ascii="Times New Roman" w:eastAsia="Times New Roman" w:hAnsi="Times New Roman" w:cs="Times New Roman"/>
          <w:sz w:val="24"/>
          <w:szCs w:val="24"/>
        </w:rPr>
        <w:t xml:space="preserve">Streams </w:t>
      </w:r>
      <w:commentRangeEnd w:id="21"/>
      <w:r w:rsidR="00A134CA">
        <w:rPr>
          <w:rStyle w:val="CommentReference"/>
        </w:rPr>
        <w:commentReference w:id="21"/>
      </w:r>
      <w:r>
        <w:rPr>
          <w:rFonts w:ascii="Times New Roman" w:eastAsia="Times New Roman" w:hAnsi="Times New Roman" w:cs="Times New Roman"/>
          <w:sz w:val="24"/>
          <w:szCs w:val="24"/>
        </w:rPr>
        <w:t xml:space="preserve">draining catchments with vegetation with greater rooting depths and deep soils (higher degree of vegetation </w:t>
      </w:r>
      <w:r w:rsidRPr="00F36A42">
        <w:rPr>
          <w:rFonts w:ascii="Times New Roman" w:eastAsia="Times New Roman" w:hAnsi="Times New Roman" w:cs="Times New Roman"/>
          <w:sz w:val="24"/>
          <w:szCs w:val="24"/>
        </w:rPr>
        <w:t xml:space="preserve">resilience) have decreased water quality because competition for water leads to higher solute concentration in streams. </w:t>
      </w:r>
    </w:p>
    <w:p w14:paraId="0D5A73CF" w14:textId="77777777" w:rsidR="00E301E0" w:rsidRPr="00F36A42" w:rsidRDefault="00BB6E1D" w:rsidP="00CA4842">
      <w:pPr>
        <w:numPr>
          <w:ilvl w:val="0"/>
          <w:numId w:val="24"/>
        </w:numPr>
        <w:spacing w:line="360" w:lineRule="auto"/>
        <w:rPr>
          <w:rFonts w:ascii="Times New Roman" w:eastAsia="Times New Roman" w:hAnsi="Times New Roman" w:cs="Times New Roman"/>
          <w:sz w:val="24"/>
          <w:szCs w:val="24"/>
        </w:rPr>
      </w:pPr>
      <w:r w:rsidRPr="00F36A42">
        <w:rPr>
          <w:rFonts w:ascii="Times New Roman" w:eastAsia="Times New Roman" w:hAnsi="Times New Roman" w:cs="Times New Roman"/>
          <w:sz w:val="24"/>
          <w:szCs w:val="24"/>
        </w:rPr>
        <w:t xml:space="preserve">Water quality </w:t>
      </w:r>
      <w:commentRangeStart w:id="22"/>
      <w:r w:rsidRPr="00F36A42">
        <w:rPr>
          <w:rFonts w:ascii="Times New Roman" w:eastAsia="Times New Roman" w:hAnsi="Times New Roman" w:cs="Times New Roman"/>
          <w:sz w:val="24"/>
          <w:szCs w:val="24"/>
        </w:rPr>
        <w:t xml:space="preserve">resilience </w:t>
      </w:r>
      <w:commentRangeEnd w:id="22"/>
      <w:r w:rsidR="00A134CA">
        <w:rPr>
          <w:rStyle w:val="CommentReference"/>
        </w:rPr>
        <w:commentReference w:id="22"/>
      </w:r>
      <w:r w:rsidRPr="00F36A42">
        <w:rPr>
          <w:rFonts w:ascii="Times New Roman" w:eastAsia="Times New Roman" w:hAnsi="Times New Roman" w:cs="Times New Roman"/>
          <w:sz w:val="24"/>
          <w:szCs w:val="24"/>
        </w:rPr>
        <w:t>in response to climate change is highest in locations where rooting depth is shallow and CZ porosity and permeability is high.</w:t>
      </w:r>
    </w:p>
    <w:p w14:paraId="354AB70A" w14:textId="77777777" w:rsidR="00203326" w:rsidRDefault="00203326" w:rsidP="00CA4842">
      <w:pPr>
        <w:spacing w:line="360" w:lineRule="auto"/>
        <w:rPr>
          <w:rFonts w:ascii="Times New Roman" w:eastAsia="Times New Roman" w:hAnsi="Times New Roman" w:cs="Times New Roman"/>
          <w:sz w:val="26"/>
          <w:szCs w:val="26"/>
        </w:rPr>
      </w:pPr>
    </w:p>
    <w:p w14:paraId="452DB577" w14:textId="062AF493" w:rsidR="00E301E0" w:rsidRDefault="00BB6E1D" w:rsidP="00CA484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Methods</w:t>
      </w:r>
    </w:p>
    <w:p w14:paraId="05975F84" w14:textId="117A1317" w:rsidR="00E301E0" w:rsidRDefault="00656C02" w:rsidP="00CA484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w:t>
      </w:r>
      <w:r w:rsidR="00F52A06">
        <w:rPr>
          <w:rFonts w:ascii="Times New Roman" w:eastAsia="Times New Roman" w:hAnsi="Times New Roman" w:cs="Times New Roman"/>
          <w:b/>
          <w:sz w:val="24"/>
          <w:szCs w:val="24"/>
        </w:rPr>
        <w:t>Data sources</w:t>
      </w:r>
      <w:r w:rsidR="00FA47EC">
        <w:rPr>
          <w:rFonts w:ascii="Times New Roman" w:eastAsia="Times New Roman" w:hAnsi="Times New Roman" w:cs="Times New Roman"/>
          <w:b/>
          <w:sz w:val="24"/>
          <w:szCs w:val="24"/>
        </w:rPr>
        <w:t xml:space="preserve"> and computational tools</w:t>
      </w:r>
    </w:p>
    <w:p w14:paraId="4332C9DF" w14:textId="28FA6790" w:rsidR="00FA47EC" w:rsidRDefault="00F52A06" w:rsidP="00FA47EC">
      <w:pPr>
        <w:spacing w:line="360" w:lineRule="auto"/>
        <w:jc w:val="both"/>
        <w:rPr>
          <w:rFonts w:ascii="Times New Roman" w:eastAsia="Times New Roman" w:hAnsi="Times New Roman" w:cs="Times New Roman"/>
          <w:sz w:val="24"/>
          <w:szCs w:val="24"/>
        </w:rPr>
      </w:pPr>
      <w:r w:rsidRPr="009E5572">
        <w:rPr>
          <w:rFonts w:ascii="Times New Roman" w:eastAsia="Times New Roman" w:hAnsi="Times New Roman" w:cs="Times New Roman"/>
          <w:sz w:val="24"/>
          <w:szCs w:val="24"/>
        </w:rPr>
        <w:t>I will use dat</w:t>
      </w:r>
      <w:r w:rsidR="00BB6E1D" w:rsidRPr="009E5572">
        <w:rPr>
          <w:rFonts w:ascii="Times New Roman" w:eastAsia="Times New Roman" w:hAnsi="Times New Roman" w:cs="Times New Roman"/>
          <w:sz w:val="24"/>
          <w:szCs w:val="24"/>
        </w:rPr>
        <w:t xml:space="preserve">a </w:t>
      </w:r>
      <w:r w:rsidRPr="009E5572">
        <w:rPr>
          <w:rFonts w:ascii="Times New Roman" w:eastAsia="Times New Roman" w:hAnsi="Times New Roman" w:cs="Times New Roman"/>
          <w:sz w:val="24"/>
          <w:szCs w:val="24"/>
        </w:rPr>
        <w:t>of</w:t>
      </w:r>
      <w:r w:rsidR="00BB6E1D" w:rsidRPr="009E5572">
        <w:rPr>
          <w:rFonts w:ascii="Times New Roman" w:eastAsia="Times New Roman" w:hAnsi="Times New Roman" w:cs="Times New Roman"/>
          <w:sz w:val="24"/>
          <w:szCs w:val="24"/>
        </w:rPr>
        <w:t xml:space="preserve"> the CAMELS</w:t>
      </w:r>
      <w:r w:rsidR="00507744" w:rsidRPr="009E5572">
        <w:rPr>
          <w:rFonts w:ascii="Times New Roman" w:eastAsia="Times New Roman" w:hAnsi="Times New Roman" w:cs="Times New Roman"/>
          <w:sz w:val="24"/>
          <w:szCs w:val="24"/>
        </w:rPr>
        <w:t>-Chem</w:t>
      </w:r>
      <w:r w:rsidR="00BB6E1D" w:rsidRPr="009E5572">
        <w:rPr>
          <w:rFonts w:ascii="Times New Roman" w:eastAsia="Times New Roman" w:hAnsi="Times New Roman" w:cs="Times New Roman"/>
          <w:sz w:val="24"/>
          <w:szCs w:val="24"/>
        </w:rPr>
        <w:t xml:space="preserve"> </w:t>
      </w:r>
      <w:r w:rsidR="00BB6E1D" w:rsidRPr="00552509">
        <w:rPr>
          <w:rFonts w:ascii="Times New Roman" w:eastAsia="Times New Roman" w:hAnsi="Times New Roman" w:cs="Times New Roman"/>
          <w:sz w:val="24"/>
          <w:szCs w:val="24"/>
        </w:rPr>
        <w:t>data set</w:t>
      </w:r>
      <w:r w:rsidR="00507744" w:rsidRPr="00552509">
        <w:rPr>
          <w:rFonts w:ascii="Times New Roman" w:eastAsia="Times New Roman" w:hAnsi="Times New Roman" w:cs="Times New Roman"/>
          <w:sz w:val="24"/>
          <w:szCs w:val="24"/>
        </w:rPr>
        <w:t xml:space="preserve"> that </w:t>
      </w:r>
      <w:r w:rsidR="00BB6E1D" w:rsidRPr="00552509">
        <w:rPr>
          <w:rFonts w:ascii="Times New Roman" w:eastAsia="Times New Roman" w:hAnsi="Times New Roman" w:cs="Times New Roman"/>
          <w:sz w:val="24"/>
          <w:szCs w:val="24"/>
        </w:rPr>
        <w:t>contains</w:t>
      </w:r>
      <w:r w:rsidR="00885FF1" w:rsidRPr="00552509">
        <w:rPr>
          <w:rFonts w:ascii="Times New Roman" w:eastAsia="Times New Roman" w:hAnsi="Times New Roman" w:cs="Times New Roman"/>
          <w:sz w:val="24"/>
          <w:szCs w:val="24"/>
        </w:rPr>
        <w:t xml:space="preserve"> </w:t>
      </w:r>
      <w:r w:rsidR="00F0681A" w:rsidRPr="00552509">
        <w:rPr>
          <w:rFonts w:ascii="Times New Roman" w:eastAsia="Times New Roman" w:hAnsi="Times New Roman" w:cs="Times New Roman"/>
          <w:sz w:val="24"/>
          <w:szCs w:val="24"/>
        </w:rPr>
        <w:t xml:space="preserve">over 50 catchment attributes, including </w:t>
      </w:r>
      <w:r w:rsidR="00BB6E1D" w:rsidRPr="00552509">
        <w:rPr>
          <w:rFonts w:ascii="Times New Roman" w:eastAsia="Times New Roman" w:hAnsi="Times New Roman" w:cs="Times New Roman"/>
          <w:sz w:val="24"/>
          <w:szCs w:val="24"/>
        </w:rPr>
        <w:t>hydrologic</w:t>
      </w:r>
      <w:r w:rsidR="001971A8" w:rsidRPr="00552509">
        <w:rPr>
          <w:rFonts w:ascii="Times New Roman" w:eastAsia="Times New Roman" w:hAnsi="Times New Roman" w:cs="Times New Roman"/>
          <w:sz w:val="24"/>
          <w:szCs w:val="24"/>
        </w:rPr>
        <w:t xml:space="preserve"> indices and </w:t>
      </w:r>
      <w:r w:rsidR="00BB6E1D" w:rsidRPr="00552509">
        <w:rPr>
          <w:rFonts w:ascii="Times New Roman" w:eastAsia="Times New Roman" w:hAnsi="Times New Roman" w:cs="Times New Roman"/>
          <w:sz w:val="24"/>
          <w:szCs w:val="24"/>
        </w:rPr>
        <w:t>geologic</w:t>
      </w:r>
      <w:r w:rsidR="001971A8" w:rsidRPr="00552509">
        <w:rPr>
          <w:rFonts w:ascii="Times New Roman" w:eastAsia="Times New Roman" w:hAnsi="Times New Roman" w:cs="Times New Roman"/>
          <w:sz w:val="24"/>
          <w:szCs w:val="24"/>
        </w:rPr>
        <w:t xml:space="preserve"> characteristics for 6</w:t>
      </w:r>
      <w:r w:rsidR="00BB6E1D" w:rsidRPr="00552509">
        <w:rPr>
          <w:rFonts w:ascii="Times New Roman" w:eastAsia="Times New Roman" w:hAnsi="Times New Roman" w:cs="Times New Roman"/>
          <w:sz w:val="24"/>
          <w:szCs w:val="24"/>
        </w:rPr>
        <w:t xml:space="preserve">71 catchments across </w:t>
      </w:r>
      <w:r w:rsidR="00B8001A" w:rsidRPr="00552509">
        <w:rPr>
          <w:rFonts w:ascii="Times New Roman" w:eastAsia="Times New Roman" w:hAnsi="Times New Roman" w:cs="Times New Roman"/>
          <w:sz w:val="24"/>
          <w:szCs w:val="24"/>
        </w:rPr>
        <w:t>the CONUS</w:t>
      </w:r>
      <w:r w:rsidR="00BB6E1D" w:rsidRPr="00552509">
        <w:rPr>
          <w:rFonts w:ascii="Times New Roman" w:eastAsia="Times New Roman" w:hAnsi="Times New Roman" w:cs="Times New Roman"/>
          <w:sz w:val="24"/>
          <w:szCs w:val="24"/>
        </w:rPr>
        <w:t xml:space="preserve"> (</w:t>
      </w:r>
      <w:r w:rsidR="009E5572" w:rsidRPr="00552509">
        <w:rPr>
          <w:rFonts w:ascii="Times New Roman" w:eastAsia="Times New Roman" w:hAnsi="Times New Roman" w:cs="Times New Roman"/>
          <w:sz w:val="24"/>
          <w:szCs w:val="24"/>
        </w:rPr>
        <w:t xml:space="preserve">Sterle et al. 2023, </w:t>
      </w:r>
      <w:proofErr w:type="spellStart"/>
      <w:r w:rsidR="00BB6E1D" w:rsidRPr="00552509">
        <w:rPr>
          <w:rFonts w:ascii="Times New Roman" w:eastAsia="Times New Roman" w:hAnsi="Times New Roman" w:cs="Times New Roman"/>
          <w:sz w:val="24"/>
          <w:szCs w:val="24"/>
        </w:rPr>
        <w:t>Addor</w:t>
      </w:r>
      <w:proofErr w:type="spellEnd"/>
      <w:r w:rsidR="00BB6E1D" w:rsidRPr="00552509">
        <w:rPr>
          <w:rFonts w:ascii="Times New Roman" w:eastAsia="Times New Roman" w:hAnsi="Times New Roman" w:cs="Times New Roman"/>
          <w:sz w:val="24"/>
          <w:szCs w:val="24"/>
        </w:rPr>
        <w:t xml:space="preserve"> et al., 2017). </w:t>
      </w:r>
      <w:r w:rsidR="00FB66AE" w:rsidRPr="00CA4842">
        <w:rPr>
          <w:rFonts w:ascii="Times New Roman" w:hAnsi="Times New Roman" w:cs="Times New Roman"/>
          <w:color w:val="000000"/>
          <w:sz w:val="24"/>
          <w:szCs w:val="24"/>
        </w:rPr>
        <w:t xml:space="preserve"> Further, CAMELS-Chem includes </w:t>
      </w:r>
      <w:r w:rsidR="005F7492" w:rsidRPr="00552509">
        <w:rPr>
          <w:rFonts w:ascii="Times New Roman" w:hAnsi="Times New Roman" w:cs="Times New Roman"/>
          <w:color w:val="000000"/>
          <w:sz w:val="24"/>
          <w:szCs w:val="24"/>
        </w:rPr>
        <w:t xml:space="preserve">the following </w:t>
      </w:r>
      <w:r w:rsidR="00FB66AE" w:rsidRPr="00CA4842">
        <w:rPr>
          <w:rFonts w:ascii="Times New Roman" w:hAnsi="Times New Roman" w:cs="Times New Roman"/>
          <w:color w:val="000000"/>
          <w:sz w:val="24"/>
          <w:szCs w:val="24"/>
        </w:rPr>
        <w:t xml:space="preserve">18 common stream water chemistry constituents: Al, Ca, Cl, </w:t>
      </w:r>
      <w:r w:rsidR="004070DC">
        <w:rPr>
          <w:rFonts w:ascii="Times New Roman" w:hAnsi="Times New Roman" w:cs="Times New Roman"/>
          <w:color w:val="000000"/>
          <w:sz w:val="24"/>
          <w:szCs w:val="24"/>
        </w:rPr>
        <w:t>DOC,</w:t>
      </w:r>
      <w:r w:rsidR="00FB66AE" w:rsidRPr="00CA4842">
        <w:rPr>
          <w:rFonts w:ascii="Times New Roman" w:hAnsi="Times New Roman" w:cs="Times New Roman"/>
          <w:color w:val="000000"/>
          <w:sz w:val="24"/>
          <w:szCs w:val="24"/>
        </w:rPr>
        <w:t xml:space="preserve"> </w:t>
      </w:r>
      <w:r w:rsidR="004070DC">
        <w:rPr>
          <w:rFonts w:ascii="Times New Roman" w:hAnsi="Times New Roman" w:cs="Times New Roman"/>
          <w:color w:val="000000"/>
          <w:sz w:val="24"/>
          <w:szCs w:val="24"/>
        </w:rPr>
        <w:t>TOC</w:t>
      </w:r>
      <w:r w:rsidR="00FB66AE" w:rsidRPr="00CA4842">
        <w:rPr>
          <w:rFonts w:ascii="Times New Roman" w:hAnsi="Times New Roman" w:cs="Times New Roman"/>
          <w:color w:val="000000"/>
          <w:sz w:val="24"/>
          <w:szCs w:val="24"/>
        </w:rPr>
        <w:t>, HCO</w:t>
      </w:r>
      <w:r w:rsidR="00FB66AE" w:rsidRPr="00CA4842">
        <w:rPr>
          <w:rFonts w:ascii="Times New Roman" w:hAnsi="Times New Roman" w:cs="Times New Roman"/>
          <w:color w:val="000000"/>
          <w:sz w:val="24"/>
          <w:szCs w:val="24"/>
          <w:vertAlign w:val="subscript"/>
        </w:rPr>
        <w:t>3</w:t>
      </w:r>
      <w:r w:rsidR="00FB66AE" w:rsidRPr="00CA4842">
        <w:rPr>
          <w:rFonts w:ascii="Times New Roman" w:hAnsi="Times New Roman" w:cs="Times New Roman"/>
          <w:color w:val="000000"/>
          <w:sz w:val="24"/>
          <w:szCs w:val="24"/>
        </w:rPr>
        <w:t xml:space="preserve">, K, Mg, Na, </w:t>
      </w:r>
      <w:r w:rsidR="004070DC">
        <w:rPr>
          <w:rFonts w:ascii="Times New Roman" w:hAnsi="Times New Roman" w:cs="Times New Roman"/>
          <w:color w:val="000000"/>
          <w:sz w:val="24"/>
          <w:szCs w:val="24"/>
        </w:rPr>
        <w:t>TDN</w:t>
      </w:r>
      <w:r w:rsidR="00FB66AE" w:rsidRPr="00CA4842">
        <w:rPr>
          <w:rFonts w:ascii="Times New Roman" w:hAnsi="Times New Roman" w:cs="Times New Roman"/>
          <w:color w:val="000000"/>
          <w:sz w:val="24"/>
          <w:szCs w:val="24"/>
        </w:rPr>
        <w:t xml:space="preserve"> </w:t>
      </w:r>
      <w:r w:rsidR="004070DC">
        <w:rPr>
          <w:rFonts w:ascii="Times New Roman" w:hAnsi="Times New Roman" w:cs="Times New Roman"/>
          <w:color w:val="000000"/>
          <w:sz w:val="24"/>
          <w:szCs w:val="24"/>
        </w:rPr>
        <w:t>[</w:t>
      </w:r>
      <w:r w:rsidR="004070DC">
        <w:rPr>
          <w:rFonts w:ascii="Times New Roman" w:eastAsia="Times New Roman" w:hAnsi="Times New Roman" w:cs="Times New Roman"/>
          <w:sz w:val="24"/>
          <w:szCs w:val="24"/>
        </w:rPr>
        <w:t>NO</w:t>
      </w:r>
      <w:r w:rsidR="004070DC">
        <w:rPr>
          <w:rFonts w:ascii="Times New Roman" w:eastAsia="Times New Roman" w:hAnsi="Times New Roman" w:cs="Times New Roman"/>
          <w:sz w:val="24"/>
          <w:szCs w:val="24"/>
          <w:vertAlign w:val="subscript"/>
        </w:rPr>
        <w:t>3</w:t>
      </w:r>
      <w:r w:rsidR="004070DC">
        <w:rPr>
          <w:rFonts w:ascii="Times New Roman" w:eastAsia="Times New Roman" w:hAnsi="Times New Roman" w:cs="Times New Roman"/>
          <w:sz w:val="24"/>
          <w:szCs w:val="24"/>
        </w:rPr>
        <w:t xml:space="preserve">, </w:t>
      </w:r>
      <w:r w:rsidR="004070DC">
        <w:rPr>
          <w:rFonts w:ascii="Times New Roman" w:hAnsi="Times New Roman" w:cs="Times New Roman"/>
          <w:color w:val="000000"/>
          <w:sz w:val="24"/>
          <w:szCs w:val="24"/>
        </w:rPr>
        <w:t xml:space="preserve"> + </w:t>
      </w:r>
      <w:r w:rsidR="00FB66AE" w:rsidRPr="00CA4842">
        <w:rPr>
          <w:rFonts w:ascii="Times New Roman" w:hAnsi="Times New Roman" w:cs="Times New Roman"/>
          <w:color w:val="000000"/>
          <w:sz w:val="24"/>
          <w:szCs w:val="24"/>
        </w:rPr>
        <w:t>nitrite</w:t>
      </w:r>
      <w:r w:rsidR="004070DC">
        <w:rPr>
          <w:rFonts w:ascii="Times New Roman" w:hAnsi="Times New Roman" w:cs="Times New Roman"/>
          <w:color w:val="000000"/>
          <w:sz w:val="24"/>
          <w:szCs w:val="24"/>
        </w:rPr>
        <w:t xml:space="preserve"> </w:t>
      </w:r>
      <w:r w:rsidR="004070DC">
        <w:rPr>
          <w:rFonts w:ascii="Times New Roman" w:eastAsia="Times New Roman" w:hAnsi="Times New Roman" w:cs="Times New Roman"/>
          <w:sz w:val="24"/>
          <w:szCs w:val="24"/>
        </w:rPr>
        <w:t>(NO</w:t>
      </w:r>
      <w:r w:rsidR="004070DC">
        <w:rPr>
          <w:rFonts w:ascii="Times New Roman" w:eastAsia="Times New Roman" w:hAnsi="Times New Roman" w:cs="Times New Roman"/>
          <w:sz w:val="24"/>
          <w:szCs w:val="24"/>
          <w:vertAlign w:val="subscript"/>
        </w:rPr>
        <w:t>2</w:t>
      </w:r>
      <w:r w:rsidR="004070DC">
        <w:rPr>
          <w:rFonts w:ascii="Times New Roman" w:eastAsia="Times New Roman" w:hAnsi="Times New Roman" w:cs="Times New Roman"/>
          <w:sz w:val="24"/>
          <w:szCs w:val="24"/>
        </w:rPr>
        <w:t xml:space="preserve">), </w:t>
      </w:r>
      <w:r w:rsidR="00FB66AE" w:rsidRPr="00CA4842">
        <w:rPr>
          <w:rFonts w:ascii="Times New Roman" w:hAnsi="Times New Roman" w:cs="Times New Roman"/>
          <w:color w:val="000000"/>
          <w:sz w:val="24"/>
          <w:szCs w:val="24"/>
        </w:rPr>
        <w:t xml:space="preserve"> + ammonia</w:t>
      </w:r>
      <w:r w:rsidR="004070DC">
        <w:rPr>
          <w:rFonts w:ascii="Times New Roman" w:hAnsi="Times New Roman" w:cs="Times New Roman"/>
          <w:color w:val="000000"/>
          <w:sz w:val="24"/>
          <w:szCs w:val="24"/>
        </w:rPr>
        <w:t xml:space="preserve"> (NH</w:t>
      </w:r>
      <w:r w:rsidR="004070DC">
        <w:rPr>
          <w:rFonts w:ascii="Times New Roman" w:hAnsi="Times New Roman" w:cs="Times New Roman"/>
          <w:color w:val="000000"/>
          <w:sz w:val="24"/>
          <w:szCs w:val="24"/>
          <w:vertAlign w:val="subscript"/>
        </w:rPr>
        <w:t>3)</w:t>
      </w:r>
      <w:r w:rsidR="00FB66AE" w:rsidRPr="00CA4842">
        <w:rPr>
          <w:rFonts w:ascii="Times New Roman" w:hAnsi="Times New Roman" w:cs="Times New Roman"/>
          <w:color w:val="000000"/>
          <w:sz w:val="24"/>
          <w:szCs w:val="24"/>
        </w:rPr>
        <w:t xml:space="preserve"> + organic-N</w:t>
      </w:r>
      <w:r w:rsidR="004070DC">
        <w:rPr>
          <w:rFonts w:ascii="Times New Roman" w:hAnsi="Times New Roman" w:cs="Times New Roman"/>
          <w:color w:val="000000"/>
          <w:sz w:val="24"/>
          <w:szCs w:val="24"/>
        </w:rPr>
        <w:t>itrogen</w:t>
      </w:r>
      <w:r w:rsidR="00FB66AE" w:rsidRPr="00CA4842">
        <w:rPr>
          <w:rFonts w:ascii="Times New Roman" w:hAnsi="Times New Roman" w:cs="Times New Roman"/>
          <w:color w:val="000000"/>
          <w:sz w:val="24"/>
          <w:szCs w:val="24"/>
        </w:rPr>
        <w:t xml:space="preserve">], </w:t>
      </w:r>
      <w:r w:rsidR="004070DC">
        <w:rPr>
          <w:rFonts w:ascii="Times New Roman" w:hAnsi="Times New Roman" w:cs="Times New Roman"/>
          <w:color w:val="000000"/>
          <w:sz w:val="24"/>
          <w:szCs w:val="24"/>
        </w:rPr>
        <w:t>TON,</w:t>
      </w:r>
      <w:r w:rsidR="00FB66AE" w:rsidRPr="00CA4842">
        <w:rPr>
          <w:rFonts w:ascii="Times New Roman" w:hAnsi="Times New Roman" w:cs="Times New Roman"/>
          <w:color w:val="000000"/>
          <w:sz w:val="24"/>
          <w:szCs w:val="24"/>
        </w:rPr>
        <w:t xml:space="preserve"> NO</w:t>
      </w:r>
      <w:r w:rsidR="00FB66AE" w:rsidRPr="00CA4842">
        <w:rPr>
          <w:rFonts w:ascii="Times New Roman" w:hAnsi="Times New Roman" w:cs="Times New Roman"/>
          <w:color w:val="000000"/>
          <w:sz w:val="24"/>
          <w:szCs w:val="24"/>
          <w:vertAlign w:val="subscript"/>
        </w:rPr>
        <w:t>3</w:t>
      </w:r>
      <w:r w:rsidR="00FB66AE" w:rsidRPr="00CA4842">
        <w:rPr>
          <w:rFonts w:ascii="Times New Roman" w:hAnsi="Times New Roman" w:cs="Times New Roman"/>
          <w:color w:val="000000"/>
          <w:sz w:val="24"/>
          <w:szCs w:val="24"/>
        </w:rPr>
        <w:t xml:space="preserve">, </w:t>
      </w:r>
      <w:r w:rsidR="004070DC">
        <w:rPr>
          <w:rFonts w:ascii="Times New Roman" w:hAnsi="Times New Roman" w:cs="Times New Roman"/>
          <w:color w:val="000000"/>
          <w:sz w:val="24"/>
          <w:szCs w:val="24"/>
        </w:rPr>
        <w:t>D</w:t>
      </w:r>
      <w:r w:rsidR="004070DC" w:rsidRPr="00CA4842">
        <w:rPr>
          <w:rFonts w:ascii="Times New Roman" w:hAnsi="Times New Roman" w:cs="Times New Roman"/>
          <w:color w:val="000000"/>
          <w:sz w:val="24"/>
          <w:szCs w:val="24"/>
        </w:rPr>
        <w:t xml:space="preserve">issolved </w:t>
      </w:r>
      <w:r w:rsidR="004070DC">
        <w:rPr>
          <w:rFonts w:ascii="Times New Roman" w:hAnsi="Times New Roman" w:cs="Times New Roman"/>
          <w:color w:val="000000"/>
          <w:sz w:val="24"/>
          <w:szCs w:val="24"/>
        </w:rPr>
        <w:t>O</w:t>
      </w:r>
      <w:r w:rsidR="00FB66AE" w:rsidRPr="00CA4842">
        <w:rPr>
          <w:rFonts w:ascii="Times New Roman" w:hAnsi="Times New Roman" w:cs="Times New Roman"/>
          <w:color w:val="000000"/>
          <w:sz w:val="24"/>
          <w:szCs w:val="24"/>
        </w:rPr>
        <w:t>xygen</w:t>
      </w:r>
      <w:r w:rsidR="004070DC">
        <w:rPr>
          <w:rFonts w:ascii="Times New Roman" w:hAnsi="Times New Roman" w:cs="Times New Roman"/>
          <w:color w:val="000000"/>
          <w:sz w:val="24"/>
          <w:szCs w:val="24"/>
        </w:rPr>
        <w:t xml:space="preserve"> (DO)</w:t>
      </w:r>
      <w:r w:rsidR="00FB66AE" w:rsidRPr="00CA4842">
        <w:rPr>
          <w:rFonts w:ascii="Times New Roman" w:hAnsi="Times New Roman" w:cs="Times New Roman"/>
          <w:color w:val="000000"/>
          <w:sz w:val="24"/>
          <w:szCs w:val="24"/>
        </w:rPr>
        <w:t xml:space="preserve">, pH, Si, SO₄, and water temperature for </w:t>
      </w:r>
      <w:r w:rsidR="009570A1" w:rsidRPr="00552509">
        <w:rPr>
          <w:rFonts w:ascii="Times New Roman" w:hAnsi="Times New Roman" w:cs="Times New Roman"/>
          <w:color w:val="000000"/>
          <w:sz w:val="24"/>
          <w:szCs w:val="24"/>
        </w:rPr>
        <w:t xml:space="preserve">over </w:t>
      </w:r>
      <w:r w:rsidR="002B0D65" w:rsidRPr="00552509">
        <w:rPr>
          <w:rFonts w:ascii="Times New Roman" w:hAnsi="Times New Roman" w:cs="Times New Roman"/>
          <w:color w:val="000000"/>
          <w:sz w:val="24"/>
          <w:szCs w:val="24"/>
        </w:rPr>
        <w:t>50</w:t>
      </w:r>
      <w:r w:rsidR="002B0D65">
        <w:rPr>
          <w:rFonts w:ascii="Times New Roman" w:hAnsi="Times New Roman" w:cs="Times New Roman"/>
          <w:color w:val="000000"/>
          <w:sz w:val="24"/>
          <w:szCs w:val="24"/>
        </w:rPr>
        <w:t>6</w:t>
      </w:r>
      <w:r w:rsidR="002B0D65" w:rsidRPr="00CA4842">
        <w:rPr>
          <w:rFonts w:ascii="Times New Roman" w:hAnsi="Times New Roman" w:cs="Times New Roman"/>
          <w:color w:val="000000"/>
          <w:sz w:val="24"/>
          <w:szCs w:val="24"/>
        </w:rPr>
        <w:t xml:space="preserve"> </w:t>
      </w:r>
      <w:r w:rsidR="00FB66AE" w:rsidRPr="00CA4842">
        <w:rPr>
          <w:rFonts w:ascii="Times New Roman" w:hAnsi="Times New Roman" w:cs="Times New Roman"/>
          <w:color w:val="000000"/>
          <w:sz w:val="24"/>
          <w:szCs w:val="24"/>
        </w:rPr>
        <w:t xml:space="preserve">minimally impacted headwater catchments. In </w:t>
      </w:r>
      <w:r w:rsidR="002B0D65">
        <w:rPr>
          <w:rFonts w:ascii="Times New Roman" w:hAnsi="Times New Roman" w:cs="Times New Roman"/>
          <w:color w:val="000000"/>
          <w:sz w:val="24"/>
          <w:szCs w:val="24"/>
        </w:rPr>
        <w:t>many</w:t>
      </w:r>
      <w:r w:rsidR="002B0D65" w:rsidRPr="00CA4842">
        <w:rPr>
          <w:rFonts w:ascii="Times New Roman" w:hAnsi="Times New Roman" w:cs="Times New Roman"/>
          <w:color w:val="000000"/>
          <w:sz w:val="24"/>
          <w:szCs w:val="24"/>
        </w:rPr>
        <w:t xml:space="preserve"> </w:t>
      </w:r>
      <w:r w:rsidR="005F7492" w:rsidRPr="00552509">
        <w:rPr>
          <w:rFonts w:ascii="Times New Roman" w:hAnsi="Times New Roman" w:cs="Times New Roman"/>
          <w:color w:val="000000"/>
          <w:sz w:val="24"/>
          <w:szCs w:val="24"/>
        </w:rPr>
        <w:t>cases,</w:t>
      </w:r>
      <w:r w:rsidR="00FB66AE" w:rsidRPr="00CA4842">
        <w:rPr>
          <w:rFonts w:ascii="Times New Roman" w:hAnsi="Times New Roman" w:cs="Times New Roman"/>
          <w:color w:val="000000"/>
          <w:sz w:val="24"/>
          <w:szCs w:val="24"/>
        </w:rPr>
        <w:t xml:space="preserve"> these data date back </w:t>
      </w:r>
      <w:r w:rsidR="005F7492" w:rsidRPr="00552509">
        <w:rPr>
          <w:rFonts w:ascii="Times New Roman" w:hAnsi="Times New Roman" w:cs="Times New Roman"/>
          <w:color w:val="000000"/>
          <w:sz w:val="24"/>
          <w:szCs w:val="24"/>
        </w:rPr>
        <w:t xml:space="preserve">several </w:t>
      </w:r>
      <w:r w:rsidR="00FB66AE" w:rsidRPr="00CA4842">
        <w:rPr>
          <w:rFonts w:ascii="Times New Roman" w:hAnsi="Times New Roman" w:cs="Times New Roman"/>
          <w:color w:val="000000"/>
          <w:sz w:val="24"/>
          <w:szCs w:val="24"/>
        </w:rPr>
        <w:t xml:space="preserve">decades </w:t>
      </w:r>
      <w:r w:rsidR="009570A1" w:rsidRPr="00552509">
        <w:rPr>
          <w:rFonts w:ascii="Times New Roman" w:eastAsia="Times New Roman" w:hAnsi="Times New Roman" w:cs="Times New Roman"/>
          <w:sz w:val="24"/>
          <w:szCs w:val="24"/>
        </w:rPr>
        <w:t>and</w:t>
      </w:r>
      <w:r w:rsidR="009C21A5" w:rsidRPr="00552509">
        <w:rPr>
          <w:rFonts w:ascii="Times New Roman" w:eastAsia="Times New Roman" w:hAnsi="Times New Roman" w:cs="Times New Roman"/>
          <w:sz w:val="24"/>
          <w:szCs w:val="24"/>
        </w:rPr>
        <w:t xml:space="preserve"> will allow me to assess changes in water quality over time </w:t>
      </w:r>
      <w:r w:rsidR="00A755BB" w:rsidRPr="00552509">
        <w:rPr>
          <w:rFonts w:ascii="Times New Roman" w:eastAsia="Times New Roman" w:hAnsi="Times New Roman" w:cs="Times New Roman"/>
          <w:sz w:val="24"/>
          <w:szCs w:val="24"/>
        </w:rPr>
        <w:t>(Sterle et al. 2023)</w:t>
      </w:r>
      <w:r w:rsidR="009C21A5" w:rsidRPr="00552509">
        <w:rPr>
          <w:rFonts w:ascii="Times New Roman" w:eastAsia="Times New Roman" w:hAnsi="Times New Roman" w:cs="Times New Roman"/>
          <w:sz w:val="24"/>
          <w:szCs w:val="24"/>
        </w:rPr>
        <w:t>.</w:t>
      </w:r>
      <w:r w:rsidR="00A755BB" w:rsidRPr="00552509">
        <w:rPr>
          <w:rFonts w:ascii="Times New Roman" w:eastAsia="Times New Roman" w:hAnsi="Times New Roman" w:cs="Times New Roman"/>
          <w:sz w:val="24"/>
          <w:szCs w:val="24"/>
        </w:rPr>
        <w:t xml:space="preserve"> </w:t>
      </w:r>
      <w:r w:rsidR="00FA47EC" w:rsidRPr="00E27E45">
        <w:rPr>
          <w:rFonts w:ascii="Times New Roman" w:eastAsia="Times New Roman" w:hAnsi="Times New Roman" w:cs="Times New Roman"/>
          <w:sz w:val="24"/>
          <w:szCs w:val="24"/>
        </w:rPr>
        <w:t>Collaboration with data scientists from the same project will support me in</w:t>
      </w:r>
      <w:r w:rsidR="00FA47EC">
        <w:rPr>
          <w:rFonts w:ascii="Times New Roman" w:eastAsia="Times New Roman" w:hAnsi="Times New Roman" w:cs="Times New Roman"/>
          <w:sz w:val="24"/>
          <w:szCs w:val="24"/>
        </w:rPr>
        <w:t xml:space="preserve"> retrieving data.  </w:t>
      </w:r>
    </w:p>
    <w:p w14:paraId="409A937B" w14:textId="77777777" w:rsidR="00FA47EC" w:rsidRDefault="00FA47EC" w:rsidP="00E27E45">
      <w:pPr>
        <w:spacing w:line="360" w:lineRule="auto"/>
        <w:jc w:val="both"/>
        <w:rPr>
          <w:rFonts w:ascii="Times New Roman" w:eastAsia="Times New Roman" w:hAnsi="Times New Roman" w:cs="Times New Roman"/>
          <w:sz w:val="24"/>
          <w:szCs w:val="24"/>
        </w:rPr>
      </w:pPr>
    </w:p>
    <w:p w14:paraId="0290E795" w14:textId="0883554A" w:rsidR="00FE6B2C" w:rsidRDefault="009C21A5" w:rsidP="00E27E45">
      <w:pPr>
        <w:spacing w:line="360" w:lineRule="auto"/>
        <w:jc w:val="both"/>
        <w:rPr>
          <w:rFonts w:ascii="Times New Roman" w:eastAsia="Times New Roman" w:hAnsi="Times New Roman" w:cs="Times New Roman"/>
          <w:sz w:val="24"/>
          <w:szCs w:val="24"/>
        </w:rPr>
      </w:pPr>
      <w:commentRangeStart w:id="23"/>
      <w:r w:rsidRPr="00552509">
        <w:rPr>
          <w:rFonts w:ascii="Times New Roman" w:eastAsia="Times New Roman" w:hAnsi="Times New Roman" w:cs="Times New Roman"/>
          <w:sz w:val="24"/>
          <w:szCs w:val="24"/>
        </w:rPr>
        <w:t xml:space="preserve">To </w:t>
      </w:r>
      <w:r w:rsidR="003455E9" w:rsidRPr="00552509">
        <w:rPr>
          <w:rFonts w:ascii="Times New Roman" w:eastAsia="Times New Roman" w:hAnsi="Times New Roman" w:cs="Times New Roman"/>
          <w:sz w:val="24"/>
          <w:szCs w:val="24"/>
        </w:rPr>
        <w:t>assess</w:t>
      </w:r>
      <w:r w:rsidRPr="00552509">
        <w:rPr>
          <w:rFonts w:ascii="Times New Roman" w:eastAsia="Times New Roman" w:hAnsi="Times New Roman" w:cs="Times New Roman"/>
          <w:sz w:val="24"/>
          <w:szCs w:val="24"/>
        </w:rPr>
        <w:t xml:space="preserve"> water quality</w:t>
      </w:r>
      <w:commentRangeEnd w:id="23"/>
      <w:r w:rsidR="001F7CBA">
        <w:rPr>
          <w:rStyle w:val="CommentReference"/>
        </w:rPr>
        <w:commentReference w:id="23"/>
      </w:r>
      <w:r w:rsidR="00D402BC" w:rsidRPr="00552509">
        <w:rPr>
          <w:rFonts w:ascii="Times New Roman" w:eastAsia="Times New Roman" w:hAnsi="Times New Roman" w:cs="Times New Roman"/>
          <w:sz w:val="24"/>
          <w:szCs w:val="24"/>
        </w:rPr>
        <w:t xml:space="preserve">, I will use specific </w:t>
      </w:r>
      <w:r w:rsidR="00575DAB" w:rsidRPr="00552509">
        <w:rPr>
          <w:rFonts w:ascii="Times New Roman" w:eastAsia="Times New Roman" w:hAnsi="Times New Roman" w:cs="Times New Roman"/>
          <w:sz w:val="24"/>
          <w:szCs w:val="24"/>
        </w:rPr>
        <w:t xml:space="preserve">parameters such as </w:t>
      </w:r>
      <w:r w:rsidR="00D402BC">
        <w:rPr>
          <w:rFonts w:ascii="Times New Roman" w:eastAsia="Times New Roman" w:hAnsi="Times New Roman" w:cs="Times New Roman"/>
          <w:sz w:val="24"/>
          <w:szCs w:val="24"/>
        </w:rPr>
        <w:t>DO, pH and temperature (T)</w:t>
      </w:r>
      <w:r w:rsidR="00575DAB">
        <w:rPr>
          <w:rFonts w:ascii="Times New Roman" w:eastAsia="Times New Roman" w:hAnsi="Times New Roman" w:cs="Times New Roman"/>
          <w:sz w:val="24"/>
          <w:szCs w:val="24"/>
        </w:rPr>
        <w:t xml:space="preserve">, but also </w:t>
      </w:r>
      <w:r w:rsidR="00CB588C">
        <w:rPr>
          <w:rFonts w:ascii="Times New Roman" w:eastAsia="Times New Roman" w:hAnsi="Times New Roman" w:cs="Times New Roman"/>
          <w:sz w:val="24"/>
          <w:szCs w:val="24"/>
        </w:rPr>
        <w:t>s</w:t>
      </w:r>
      <w:r w:rsidR="00575DAB">
        <w:rPr>
          <w:rFonts w:ascii="Times New Roman" w:eastAsia="Times New Roman" w:hAnsi="Times New Roman" w:cs="Times New Roman"/>
          <w:sz w:val="24"/>
          <w:szCs w:val="24"/>
        </w:rPr>
        <w:t>p</w:t>
      </w:r>
      <w:r w:rsidR="00D402BC">
        <w:rPr>
          <w:rFonts w:ascii="Times New Roman" w:eastAsia="Times New Roman" w:hAnsi="Times New Roman" w:cs="Times New Roman"/>
          <w:sz w:val="24"/>
          <w:szCs w:val="24"/>
        </w:rPr>
        <w:t>ecific solutes of concern, such as DOC</w:t>
      </w:r>
      <w:r w:rsidR="002B0D65">
        <w:rPr>
          <w:rFonts w:ascii="Times New Roman" w:eastAsia="Times New Roman" w:hAnsi="Times New Roman" w:cs="Times New Roman"/>
          <w:sz w:val="24"/>
          <w:szCs w:val="24"/>
        </w:rPr>
        <w:t xml:space="preserve"> (</w:t>
      </w:r>
      <w:r w:rsidR="00D402BC">
        <w:rPr>
          <w:rFonts w:ascii="Times New Roman" w:eastAsia="Times New Roman" w:hAnsi="Times New Roman" w:cs="Times New Roman"/>
          <w:sz w:val="24"/>
          <w:szCs w:val="24"/>
        </w:rPr>
        <w:t>leading to water browning) and nitrate (leading to algal blooms).</w:t>
      </w:r>
      <w:r w:rsidR="00CB588C">
        <w:rPr>
          <w:rFonts w:ascii="Times New Roman" w:eastAsia="Times New Roman" w:hAnsi="Times New Roman" w:cs="Times New Roman"/>
          <w:sz w:val="24"/>
          <w:szCs w:val="24"/>
        </w:rPr>
        <w:t xml:space="preserve"> To assess shifts in </w:t>
      </w:r>
      <w:r w:rsidR="00104470">
        <w:rPr>
          <w:rFonts w:ascii="Times New Roman" w:eastAsia="Times New Roman" w:hAnsi="Times New Roman" w:cs="Times New Roman"/>
          <w:sz w:val="24"/>
          <w:szCs w:val="24"/>
        </w:rPr>
        <w:t xml:space="preserve">combined </w:t>
      </w:r>
      <w:r w:rsidR="00FA3DD1">
        <w:rPr>
          <w:rFonts w:ascii="Times New Roman" w:eastAsia="Times New Roman" w:hAnsi="Times New Roman" w:cs="Times New Roman"/>
          <w:sz w:val="24"/>
          <w:szCs w:val="24"/>
        </w:rPr>
        <w:t xml:space="preserve">solute concentrations, </w:t>
      </w:r>
      <w:r>
        <w:rPr>
          <w:rFonts w:ascii="Times New Roman" w:eastAsia="Times New Roman" w:hAnsi="Times New Roman" w:cs="Times New Roman"/>
          <w:sz w:val="24"/>
          <w:szCs w:val="24"/>
        </w:rPr>
        <w:t xml:space="preserve">I will </w:t>
      </w:r>
      <w:r w:rsidR="00FA3DD1">
        <w:rPr>
          <w:rFonts w:ascii="Times New Roman" w:eastAsia="Times New Roman" w:hAnsi="Times New Roman" w:cs="Times New Roman"/>
          <w:sz w:val="24"/>
          <w:szCs w:val="24"/>
        </w:rPr>
        <w:t xml:space="preserve">calculate </w:t>
      </w:r>
      <w:r w:rsidR="002B0D65">
        <w:rPr>
          <w:rFonts w:ascii="Times New Roman" w:eastAsia="Times New Roman" w:hAnsi="Times New Roman" w:cs="Times New Roman"/>
          <w:sz w:val="24"/>
          <w:szCs w:val="24"/>
        </w:rPr>
        <w:t>TDS</w:t>
      </w:r>
      <w:r w:rsidR="00601C80">
        <w:rPr>
          <w:rFonts w:ascii="Times New Roman" w:eastAsia="Times New Roman" w:hAnsi="Times New Roman" w:cs="Times New Roman"/>
          <w:sz w:val="24"/>
          <w:szCs w:val="24"/>
        </w:rPr>
        <w:t xml:space="preserve"> </w:t>
      </w:r>
      <w:r w:rsidR="003455E9">
        <w:rPr>
          <w:rFonts w:ascii="Times New Roman" w:eastAsia="Times New Roman" w:hAnsi="Times New Roman" w:cs="Times New Roman"/>
          <w:sz w:val="24"/>
          <w:szCs w:val="24"/>
        </w:rPr>
        <w:t>and</w:t>
      </w:r>
      <w:r w:rsidR="003455E9" w:rsidRPr="003455E9">
        <w:rPr>
          <w:rFonts w:ascii="Times New Roman" w:eastAsia="Times New Roman" w:hAnsi="Times New Roman" w:cs="Times New Roman"/>
          <w:sz w:val="24"/>
          <w:szCs w:val="24"/>
        </w:rPr>
        <w:t xml:space="preserve"> </w:t>
      </w:r>
      <w:r w:rsidR="003455E9">
        <w:rPr>
          <w:rFonts w:ascii="Times New Roman" w:eastAsia="Times New Roman" w:hAnsi="Times New Roman" w:cs="Times New Roman"/>
          <w:sz w:val="24"/>
          <w:szCs w:val="24"/>
        </w:rPr>
        <w:t>ionic strength</w:t>
      </w:r>
      <w:r w:rsidR="00601C80">
        <w:rPr>
          <w:rFonts w:ascii="Times New Roman" w:eastAsia="Times New Roman" w:hAnsi="Times New Roman" w:cs="Times New Roman"/>
          <w:sz w:val="24"/>
          <w:szCs w:val="24"/>
        </w:rPr>
        <w:t xml:space="preserve"> (IS)</w:t>
      </w:r>
      <w:r w:rsidR="00FA3DD1">
        <w:rPr>
          <w:rFonts w:ascii="Times New Roman" w:eastAsia="Times New Roman" w:hAnsi="Times New Roman" w:cs="Times New Roman"/>
          <w:sz w:val="24"/>
          <w:szCs w:val="24"/>
        </w:rPr>
        <w:t xml:space="preserve"> </w:t>
      </w:r>
      <w:r w:rsidR="001F51A8">
        <w:rPr>
          <w:rFonts w:ascii="Times New Roman" w:eastAsia="Times New Roman" w:hAnsi="Times New Roman" w:cs="Times New Roman"/>
          <w:sz w:val="24"/>
          <w:szCs w:val="24"/>
        </w:rPr>
        <w:t xml:space="preserve">for each location and time </w:t>
      </w:r>
      <w:r w:rsidR="00B17EDE">
        <w:rPr>
          <w:rFonts w:ascii="Times New Roman" w:eastAsia="Times New Roman" w:hAnsi="Times New Roman" w:cs="Times New Roman"/>
          <w:sz w:val="24"/>
          <w:szCs w:val="24"/>
        </w:rPr>
        <w:t xml:space="preserve">point </w:t>
      </w:r>
      <w:r w:rsidR="001F51A8">
        <w:rPr>
          <w:rFonts w:ascii="Times New Roman" w:eastAsia="Times New Roman" w:hAnsi="Times New Roman" w:cs="Times New Roman"/>
          <w:sz w:val="24"/>
          <w:szCs w:val="24"/>
        </w:rPr>
        <w:t>where all solutes are available</w:t>
      </w:r>
      <w:r w:rsidR="00B17EDE">
        <w:rPr>
          <w:rFonts w:ascii="Times New Roman" w:eastAsia="Times New Roman" w:hAnsi="Times New Roman" w:cs="Times New Roman"/>
          <w:sz w:val="24"/>
          <w:szCs w:val="24"/>
        </w:rPr>
        <w:t xml:space="preserve">, as these metrics can </w:t>
      </w:r>
      <w:r w:rsidR="001F51A8">
        <w:rPr>
          <w:rFonts w:ascii="Times New Roman" w:eastAsia="Times New Roman" w:hAnsi="Times New Roman" w:cs="Times New Roman"/>
          <w:sz w:val="24"/>
          <w:szCs w:val="24"/>
        </w:rPr>
        <w:t xml:space="preserve">serve as </w:t>
      </w:r>
      <w:r w:rsidR="002C1ABF">
        <w:rPr>
          <w:rFonts w:ascii="Times New Roman" w:eastAsia="Times New Roman" w:hAnsi="Times New Roman" w:cs="Times New Roman"/>
          <w:sz w:val="24"/>
          <w:szCs w:val="24"/>
        </w:rPr>
        <w:t xml:space="preserve">broad water quality </w:t>
      </w:r>
      <w:r w:rsidR="002C1ABF" w:rsidRPr="006E03DF">
        <w:rPr>
          <w:rFonts w:ascii="Times New Roman" w:eastAsia="Times New Roman" w:hAnsi="Times New Roman" w:cs="Times New Roman"/>
          <w:sz w:val="24"/>
          <w:szCs w:val="24"/>
        </w:rPr>
        <w:t>indicators</w:t>
      </w:r>
      <w:r w:rsidR="00861231" w:rsidRPr="006E03DF">
        <w:rPr>
          <w:rFonts w:ascii="Times New Roman" w:eastAsia="Times New Roman" w:hAnsi="Times New Roman" w:cs="Times New Roman"/>
          <w:sz w:val="24"/>
          <w:szCs w:val="24"/>
        </w:rPr>
        <w:t xml:space="preserve"> </w:t>
      </w:r>
      <w:r w:rsidR="00C2778F" w:rsidRPr="006E03DF">
        <w:rPr>
          <w:rFonts w:ascii="Times New Roman" w:eastAsia="Times New Roman" w:hAnsi="Times New Roman" w:cs="Times New Roman"/>
          <w:sz w:val="24"/>
          <w:szCs w:val="24"/>
        </w:rPr>
        <w:t>(</w:t>
      </w:r>
      <w:r w:rsidR="00C2778F" w:rsidRPr="00E45D39">
        <w:rPr>
          <w:rFonts w:ascii="Times New Roman" w:eastAsia="Times New Roman" w:hAnsi="Times New Roman" w:cs="Times New Roman"/>
          <w:sz w:val="24"/>
          <w:szCs w:val="24"/>
        </w:rPr>
        <w:t>Berner &amp; Berner</w:t>
      </w:r>
      <w:r w:rsidR="006E03DF" w:rsidRPr="006E03DF">
        <w:rPr>
          <w:rFonts w:ascii="Times New Roman" w:eastAsia="Times New Roman" w:hAnsi="Times New Roman" w:cs="Times New Roman"/>
          <w:sz w:val="24"/>
          <w:szCs w:val="24"/>
        </w:rPr>
        <w:t>, 1996</w:t>
      </w:r>
      <w:r w:rsidR="00C2778F" w:rsidRPr="006E03DF">
        <w:rPr>
          <w:rFonts w:ascii="Times New Roman" w:eastAsia="Times New Roman" w:hAnsi="Times New Roman" w:cs="Times New Roman"/>
          <w:sz w:val="24"/>
          <w:szCs w:val="24"/>
        </w:rPr>
        <w:t xml:space="preserve">). </w:t>
      </w:r>
    </w:p>
    <w:p w14:paraId="18DDCBA5" w14:textId="77777777" w:rsidR="002B0D65" w:rsidRDefault="002B0D65" w:rsidP="00E27E45">
      <w:pPr>
        <w:spacing w:line="360" w:lineRule="auto"/>
        <w:jc w:val="both"/>
        <w:rPr>
          <w:rFonts w:ascii="Times New Roman" w:eastAsia="Times New Roman" w:hAnsi="Times New Roman" w:cs="Times New Roman"/>
          <w:sz w:val="24"/>
          <w:szCs w:val="24"/>
        </w:rPr>
      </w:pPr>
    </w:p>
    <w:p w14:paraId="298EAA74" w14:textId="30678B3B" w:rsidR="002B0D65" w:rsidRDefault="00FA47EC" w:rsidP="00E27E45">
      <w:pPr>
        <w:spacing w:line="360" w:lineRule="auto"/>
        <w:jc w:val="both"/>
        <w:rPr>
          <w:rFonts w:ascii="Times New Roman" w:eastAsia="Times New Roman" w:hAnsi="Times New Roman" w:cs="Times New Roman"/>
          <w:sz w:val="24"/>
          <w:szCs w:val="24"/>
        </w:rPr>
      </w:pPr>
      <w:r w:rsidRPr="00E27E45">
        <w:rPr>
          <w:rFonts w:ascii="Times New Roman" w:eastAsia="Times New Roman" w:hAnsi="Times New Roman" w:cs="Times New Roman"/>
          <w:color w:val="000000" w:themeColor="text1"/>
          <w:sz w:val="24"/>
          <w:szCs w:val="24"/>
        </w:rPr>
        <w:t xml:space="preserve">From this data set, I will also obtain </w:t>
      </w:r>
      <w:r>
        <w:rPr>
          <w:rFonts w:ascii="Times New Roman" w:eastAsia="Times New Roman" w:hAnsi="Times New Roman" w:cs="Times New Roman"/>
          <w:color w:val="000000" w:themeColor="text1"/>
          <w:sz w:val="24"/>
          <w:szCs w:val="24"/>
        </w:rPr>
        <w:t xml:space="preserve">catchment attributes such as </w:t>
      </w:r>
      <w:r w:rsidRPr="00E27E45">
        <w:rPr>
          <w:rFonts w:ascii="Times New Roman" w:eastAsia="Times New Roman" w:hAnsi="Times New Roman" w:cs="Times New Roman"/>
          <w:color w:val="000000" w:themeColor="text1"/>
          <w:sz w:val="24"/>
          <w:szCs w:val="24"/>
        </w:rPr>
        <w:t xml:space="preserve">bedrock </w:t>
      </w:r>
      <w:r>
        <w:rPr>
          <w:rFonts w:ascii="Times New Roman" w:eastAsia="Times New Roman" w:hAnsi="Times New Roman" w:cs="Times New Roman"/>
          <w:color w:val="000000" w:themeColor="text1"/>
          <w:sz w:val="24"/>
          <w:szCs w:val="24"/>
        </w:rPr>
        <w:t>lithology</w:t>
      </w:r>
      <w:r w:rsidRPr="00E27E45">
        <w:rPr>
          <w:rFonts w:ascii="Times New Roman" w:eastAsia="Times New Roman" w:hAnsi="Times New Roman" w:cs="Times New Roman"/>
          <w:color w:val="000000" w:themeColor="text1"/>
          <w:sz w:val="24"/>
          <w:szCs w:val="24"/>
        </w:rPr>
        <w:t xml:space="preserve">, root depth, porosity, permeability, </w:t>
      </w:r>
      <w:r>
        <w:rPr>
          <w:rFonts w:ascii="Times New Roman" w:eastAsia="Times New Roman" w:hAnsi="Times New Roman" w:cs="Times New Roman"/>
          <w:color w:val="000000" w:themeColor="text1"/>
          <w:sz w:val="24"/>
          <w:szCs w:val="24"/>
        </w:rPr>
        <w:t xml:space="preserve">and </w:t>
      </w:r>
      <w:r w:rsidRPr="00E27E45">
        <w:rPr>
          <w:rFonts w:ascii="Times New Roman" w:eastAsia="Times New Roman" w:hAnsi="Times New Roman" w:cs="Times New Roman"/>
          <w:color w:val="000000" w:themeColor="text1"/>
          <w:sz w:val="24"/>
          <w:szCs w:val="24"/>
        </w:rPr>
        <w:t>climate indices, that I can investigate against solute concentration for these</w:t>
      </w:r>
      <w:r w:rsidRPr="00E27E45">
        <w:rPr>
          <w:rFonts w:ascii="Times New Roman" w:eastAsia="Times New Roman" w:hAnsi="Times New Roman" w:cs="Times New Roman"/>
          <w:sz w:val="24"/>
          <w:szCs w:val="24"/>
        </w:rPr>
        <w:t xml:space="preserve"> catchments. </w:t>
      </w:r>
      <w:r>
        <w:rPr>
          <w:rFonts w:ascii="Times New Roman" w:eastAsia="Times New Roman" w:hAnsi="Times New Roman" w:cs="Times New Roman"/>
          <w:sz w:val="24"/>
          <w:szCs w:val="24"/>
        </w:rPr>
        <w:t>B</w:t>
      </w:r>
      <w:r w:rsidR="002B0D65">
        <w:rPr>
          <w:rFonts w:ascii="Times New Roman" w:eastAsia="Times New Roman" w:hAnsi="Times New Roman" w:cs="Times New Roman"/>
          <w:sz w:val="24"/>
          <w:szCs w:val="24"/>
        </w:rPr>
        <w:t xml:space="preserve">edrock lithology </w:t>
      </w:r>
      <w:r>
        <w:rPr>
          <w:rFonts w:ascii="Times New Roman" w:eastAsia="Times New Roman" w:hAnsi="Times New Roman" w:cs="Times New Roman"/>
          <w:sz w:val="24"/>
          <w:szCs w:val="24"/>
        </w:rPr>
        <w:t xml:space="preserve">varies across the CONUS and is included as </w:t>
      </w:r>
      <w:r w:rsidR="002B0D65" w:rsidRPr="00843DA1">
        <w:rPr>
          <w:rFonts w:ascii="Times New Roman" w:eastAsia="Times New Roman" w:hAnsi="Times New Roman" w:cs="Times New Roman"/>
          <w:sz w:val="24"/>
          <w:szCs w:val="24"/>
        </w:rPr>
        <w:t xml:space="preserve">acid plutonic, acid volcanic, basic volcanic, carbonate sedimentary, intermediate plutonic, intermediate volcanic, metamorphic, mixed sedimentary, pyroclastic, siliciclastic sedimentary, and unconsolidated </w:t>
      </w:r>
      <w:r w:rsidR="002B0D65" w:rsidRPr="00843DA1">
        <w:rPr>
          <w:rFonts w:ascii="Times New Roman" w:eastAsia="Times New Roman" w:hAnsi="Times New Roman" w:cs="Times New Roman"/>
          <w:sz w:val="24"/>
          <w:szCs w:val="24"/>
        </w:rPr>
        <w:lastRenderedPageBreak/>
        <w:t>sediment</w:t>
      </w:r>
      <w:r w:rsidR="002B0D65">
        <w:rPr>
          <w:rFonts w:ascii="Times New Roman" w:eastAsia="Times New Roman" w:hAnsi="Times New Roman" w:cs="Times New Roman"/>
          <w:sz w:val="24"/>
          <w:szCs w:val="24"/>
        </w:rPr>
        <w:t xml:space="preserve">. However, some of these bedrock lithologies are only present </w:t>
      </w:r>
      <w:r>
        <w:rPr>
          <w:rFonts w:ascii="Times New Roman" w:eastAsia="Times New Roman" w:hAnsi="Times New Roman" w:cs="Times New Roman"/>
          <w:sz w:val="24"/>
          <w:szCs w:val="24"/>
        </w:rPr>
        <w:t>in</w:t>
      </w:r>
      <w:r w:rsidR="002B0D65">
        <w:rPr>
          <w:rFonts w:ascii="Times New Roman" w:eastAsia="Times New Roman" w:hAnsi="Times New Roman" w:cs="Times New Roman"/>
          <w:sz w:val="24"/>
          <w:szCs w:val="24"/>
        </w:rPr>
        <w:t xml:space="preserve"> a few locations (e.g. volcanic rocks in the cascades), </w:t>
      </w:r>
      <w:r>
        <w:rPr>
          <w:rFonts w:ascii="Times New Roman" w:eastAsia="Times New Roman" w:hAnsi="Times New Roman" w:cs="Times New Roman"/>
          <w:sz w:val="24"/>
          <w:szCs w:val="24"/>
        </w:rPr>
        <w:t>requiring some refinement on scales of inquiry based on data availability</w:t>
      </w:r>
      <w:r w:rsidR="002B0D65">
        <w:rPr>
          <w:rFonts w:ascii="Times New Roman" w:eastAsia="Times New Roman" w:hAnsi="Times New Roman" w:cs="Times New Roman"/>
          <w:sz w:val="24"/>
          <w:szCs w:val="24"/>
        </w:rPr>
        <w:t xml:space="preserve"> (see also steps in my research and preliminary results).</w:t>
      </w:r>
    </w:p>
    <w:p w14:paraId="7BF41AFB" w14:textId="77777777" w:rsidR="00FA47EC" w:rsidRPr="00CA4842" w:rsidRDefault="00FA47EC" w:rsidP="00E45D39">
      <w:pPr>
        <w:spacing w:line="360" w:lineRule="auto"/>
        <w:jc w:val="both"/>
        <w:rPr>
          <w:rFonts w:ascii="Times New Roman" w:eastAsia="Times New Roman" w:hAnsi="Times New Roman" w:cs="Times New Roman"/>
          <w:sz w:val="24"/>
          <w:szCs w:val="24"/>
        </w:rPr>
      </w:pPr>
    </w:p>
    <w:p w14:paraId="3CFE38ED" w14:textId="3F0B2C34" w:rsidR="003B3E9B" w:rsidRPr="00CA4842" w:rsidRDefault="002B0D65" w:rsidP="00E45D39">
      <w:pPr>
        <w:spacing w:line="360" w:lineRule="auto"/>
        <w:rPr>
          <w:rFonts w:ascii="Times New Roman" w:eastAsia="Times New Roman" w:hAnsi="Times New Roman" w:cs="Times New Roman"/>
          <w:color w:val="000000" w:themeColor="text1"/>
          <w:sz w:val="24"/>
          <w:szCs w:val="24"/>
        </w:rPr>
      </w:pPr>
      <w:r w:rsidRPr="00CA4842">
        <w:rPr>
          <w:rFonts w:ascii="Times New Roman" w:eastAsia="Times New Roman" w:hAnsi="Times New Roman" w:cs="Times New Roman"/>
          <w:noProof/>
          <w:color w:val="000000" w:themeColor="text1"/>
          <w:sz w:val="24"/>
          <w:szCs w:val="24"/>
        </w:rPr>
        <mc:AlternateContent>
          <mc:Choice Requires="wps">
            <w:drawing>
              <wp:anchor distT="45720" distB="45720" distL="114300" distR="114300" simplePos="0" relativeHeight="251668992" behindDoc="0" locked="0" layoutInCell="1" allowOverlap="1" wp14:anchorId="63650ACF" wp14:editId="2AB4451D">
                <wp:simplePos x="0" y="0"/>
                <wp:positionH relativeFrom="margin">
                  <wp:posOffset>1470991</wp:posOffset>
                </wp:positionH>
                <wp:positionV relativeFrom="paragraph">
                  <wp:posOffset>518463</wp:posOffset>
                </wp:positionV>
                <wp:extent cx="2281555" cy="876300"/>
                <wp:effectExtent l="0" t="0" r="444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876300"/>
                        </a:xfrm>
                        <a:prstGeom prst="rect">
                          <a:avLst/>
                        </a:prstGeom>
                        <a:solidFill>
                          <a:srgbClr val="FFFFFF"/>
                        </a:solidFill>
                        <a:ln w="9525">
                          <a:noFill/>
                          <a:miter lim="800000"/>
                          <a:headEnd/>
                          <a:tailEnd/>
                        </a:ln>
                      </wps:spPr>
                      <wps:txbx>
                        <w:txbxContent>
                          <w:p w14:paraId="5BB74850" w14:textId="1DD326AA" w:rsidR="005F6DD5" w:rsidRDefault="005F6DD5" w:rsidP="00E45D39">
                            <w:pPr>
                              <w:jc w:val="center"/>
                            </w:pPr>
                            <w:r>
                              <w:rPr>
                                <w:rFonts w:ascii="Times New Roman" w:eastAsia="Times New Roman" w:hAnsi="Times New Roman" w:cs="Times New Roman"/>
                                <w:noProof/>
                                <w:sz w:val="24"/>
                                <w:szCs w:val="24"/>
                              </w:rPr>
                              <w:drawing>
                                <wp:inline distT="114300" distB="114300" distL="114300" distR="114300" wp14:anchorId="2E986F20" wp14:editId="28EBE9C8">
                                  <wp:extent cx="1790700" cy="69532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790700" cy="695325"/>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63650ACF" id="_x0000_s1034" type="#_x0000_t202" style="position:absolute;margin-left:115.85pt;margin-top:40.8pt;width:179.65pt;height:69pt;z-index:25166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" stroked="f">
                <v:textbox>
                  <w:txbxContent>
                    <w:p w14:paraId="5BB74850" w14:textId="1DD326AA" w:rsidR="005F6DD5" w:rsidRDefault="005F6DD5" w:rsidP="00E45D39">
                      <w:pPr>
                        <w:jc w:val="center"/>
                      </w:pPr>
                      <w:r>
                        <w:rPr>
                          <w:rFonts w:ascii="Times New Roman" w:eastAsia="Times New Roman" w:hAnsi="Times New Roman" w:cs="Times New Roman"/>
                          <w:noProof/>
                          <w:sz w:val="24"/>
                          <w:szCs w:val="24"/>
                        </w:rPr>
                        <w:drawing>
                          <wp:inline distT="114300" distB="114300" distL="114300" distR="114300" wp14:anchorId="2E986F20" wp14:editId="28EBE9C8">
                            <wp:extent cx="1790700" cy="69532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790700" cy="695325"/>
                                    </a:xfrm>
                                    <a:prstGeom prst="rect">
                                      <a:avLst/>
                                    </a:prstGeom>
                                    <a:ln/>
                                  </pic:spPr>
                                </pic:pic>
                              </a:graphicData>
                            </a:graphic>
                          </wp:inline>
                        </w:drawing>
                      </w:r>
                    </w:p>
                  </w:txbxContent>
                </v:textbox>
                <w10:wrap type="square" anchorx="margin"/>
              </v:shape>
            </w:pict>
          </mc:Fallback>
        </mc:AlternateContent>
      </w:r>
      <w:r w:rsidR="003B3E9B" w:rsidRPr="00CA4842">
        <w:rPr>
          <w:rFonts w:ascii="Times New Roman" w:eastAsia="Times New Roman" w:hAnsi="Times New Roman" w:cs="Times New Roman"/>
          <w:color w:val="000000" w:themeColor="text1"/>
          <w:sz w:val="24"/>
          <w:szCs w:val="24"/>
        </w:rPr>
        <w:t>I will use R with the RStudio interface to complete all necessary calculations (such as TDS) as well as the plots for Budyko space</w:t>
      </w:r>
      <w:r>
        <w:rPr>
          <w:rFonts w:ascii="Times New Roman" w:eastAsia="Times New Roman" w:hAnsi="Times New Roman" w:cs="Times New Roman"/>
          <w:color w:val="000000" w:themeColor="text1"/>
          <w:sz w:val="24"/>
          <w:szCs w:val="24"/>
        </w:rPr>
        <w:t xml:space="preserve">. For the latter I will use </w:t>
      </w:r>
      <w:r w:rsidR="003B3E9B" w:rsidRPr="00CA4842">
        <w:rPr>
          <w:rFonts w:ascii="Times New Roman" w:eastAsia="Times New Roman" w:hAnsi="Times New Roman" w:cs="Times New Roman"/>
          <w:color w:val="000000" w:themeColor="text1"/>
          <w:sz w:val="24"/>
          <w:szCs w:val="24"/>
        </w:rPr>
        <w:t>this equation</w:t>
      </w:r>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Budyko</w:t>
      </w:r>
      <w:proofErr w:type="spellEnd"/>
      <w:r>
        <w:rPr>
          <w:rFonts w:ascii="Times New Roman" w:eastAsia="Times New Roman" w:hAnsi="Times New Roman" w:cs="Times New Roman"/>
          <w:color w:val="000000" w:themeColor="text1"/>
          <w:sz w:val="24"/>
          <w:szCs w:val="24"/>
        </w:rPr>
        <w:t>, 1974):</w:t>
      </w:r>
    </w:p>
    <w:p w14:paraId="548DA642" w14:textId="3FABC1E2" w:rsidR="005F6DD5" w:rsidRPr="00CA4842" w:rsidRDefault="005F6DD5" w:rsidP="005F6DD5">
      <w:pPr>
        <w:spacing w:line="480" w:lineRule="auto"/>
        <w:rPr>
          <w:rFonts w:ascii="Times New Roman" w:eastAsia="Times New Roman" w:hAnsi="Times New Roman" w:cs="Times New Roman"/>
          <w:color w:val="000000" w:themeColor="text1"/>
          <w:sz w:val="24"/>
          <w:szCs w:val="24"/>
        </w:rPr>
      </w:pPr>
      <w:r w:rsidRPr="00CA4842" w:rsidDel="00E51115">
        <w:rPr>
          <w:rFonts w:ascii="Times New Roman" w:eastAsia="Times New Roman" w:hAnsi="Times New Roman" w:cs="Times New Roman"/>
          <w:noProof/>
          <w:color w:val="000000" w:themeColor="text1"/>
          <w:sz w:val="24"/>
          <w:szCs w:val="24"/>
        </w:rPr>
        <w:t xml:space="preserve"> </w:t>
      </w:r>
    </w:p>
    <w:p w14:paraId="59300479" w14:textId="4834FD69" w:rsidR="005F6DD5" w:rsidRPr="00CA4842" w:rsidRDefault="005F6DD5" w:rsidP="005F6DD5">
      <w:pPr>
        <w:spacing w:line="480" w:lineRule="auto"/>
        <w:rPr>
          <w:rFonts w:ascii="Times New Roman" w:eastAsia="Times New Roman" w:hAnsi="Times New Roman" w:cs="Times New Roman"/>
          <w:color w:val="000000" w:themeColor="text1"/>
          <w:sz w:val="24"/>
          <w:szCs w:val="24"/>
        </w:rPr>
      </w:pPr>
    </w:p>
    <w:p w14:paraId="241986D0" w14:textId="161E4A0F" w:rsidR="008F7B1E" w:rsidRPr="00CA4842" w:rsidRDefault="008F7B1E">
      <w:pPr>
        <w:spacing w:line="480" w:lineRule="auto"/>
        <w:rPr>
          <w:rFonts w:ascii="Times New Roman" w:eastAsia="Times New Roman" w:hAnsi="Times New Roman" w:cs="Times New Roman"/>
          <w:color w:val="000000" w:themeColor="text1"/>
          <w:sz w:val="24"/>
          <w:szCs w:val="24"/>
        </w:rPr>
      </w:pPr>
    </w:p>
    <w:p w14:paraId="346F3F81" w14:textId="32CC8195" w:rsidR="002B0D65" w:rsidRDefault="00F41066">
      <w:pPr>
        <w:spacing w:line="360" w:lineRule="auto"/>
        <w:jc w:val="both"/>
        <w:rPr>
          <w:rFonts w:ascii="Times New Roman" w:eastAsia="Times New Roman" w:hAnsi="Times New Roman" w:cs="Times New Roman"/>
          <w:color w:val="000000" w:themeColor="text1"/>
          <w:sz w:val="24"/>
          <w:szCs w:val="24"/>
        </w:rPr>
      </w:pPr>
      <w:r w:rsidRPr="00CA4842">
        <w:rPr>
          <w:rFonts w:ascii="Times New Roman" w:eastAsia="Times New Roman" w:hAnsi="Times New Roman" w:cs="Times New Roman"/>
          <w:color w:val="000000" w:themeColor="text1"/>
          <w:sz w:val="24"/>
          <w:szCs w:val="24"/>
        </w:rPr>
        <w:t>This equation states that the evaporative index (ET/P) is positively correlated to the aridity index (PET/</w:t>
      </w:r>
      <w:r w:rsidRPr="00E27E45">
        <w:rPr>
          <w:rFonts w:ascii="Times New Roman" w:eastAsia="Times New Roman" w:hAnsi="Times New Roman" w:cs="Times New Roman"/>
          <w:color w:val="000000" w:themeColor="text1"/>
          <w:sz w:val="24"/>
          <w:szCs w:val="24"/>
        </w:rPr>
        <w:t xml:space="preserve">P). The curve produced from the relationship between ET/P and PET/P is changed by the parameter </w:t>
      </w:r>
      <w:r w:rsidRPr="00E45D39">
        <w:rPr>
          <w:rFonts w:ascii="Times New Roman" w:hAnsi="Times New Roman" w:cs="Times New Roman"/>
          <w:i/>
          <w:iCs/>
          <w:color w:val="000000" w:themeColor="text1"/>
          <w:sz w:val="24"/>
          <w:szCs w:val="24"/>
        </w:rPr>
        <w:t xml:space="preserve">β, </w:t>
      </w:r>
      <w:r w:rsidRPr="00E45D39">
        <w:rPr>
          <w:rFonts w:ascii="Times New Roman" w:hAnsi="Times New Roman" w:cs="Times New Roman"/>
          <w:color w:val="000000" w:themeColor="text1"/>
          <w:sz w:val="24"/>
          <w:szCs w:val="24"/>
        </w:rPr>
        <w:t>which is dimensionless.</w:t>
      </w:r>
      <w:r w:rsidRPr="00E45D39">
        <w:rPr>
          <w:rFonts w:ascii="Open Sans" w:hAnsi="Open Sans" w:cs="Open Sans"/>
          <w:color w:val="000000" w:themeColor="text1"/>
        </w:rPr>
        <w:t> </w:t>
      </w:r>
      <w:r w:rsidRPr="00E27E45">
        <w:rPr>
          <w:rFonts w:ascii="Times New Roman" w:eastAsia="Times New Roman" w:hAnsi="Times New Roman" w:cs="Times New Roman"/>
          <w:color w:val="000000" w:themeColor="text1"/>
          <w:sz w:val="24"/>
          <w:szCs w:val="24"/>
        </w:rPr>
        <w:t xml:space="preserve"> </w:t>
      </w:r>
      <w:r w:rsidR="00B214C9" w:rsidRPr="00E27E45">
        <w:rPr>
          <w:rFonts w:ascii="Times New Roman" w:eastAsia="Times New Roman" w:hAnsi="Times New Roman" w:cs="Times New Roman"/>
          <w:color w:val="000000" w:themeColor="text1"/>
          <w:sz w:val="24"/>
          <w:szCs w:val="24"/>
        </w:rPr>
        <w:t>M</w:t>
      </w:r>
      <w:r w:rsidRPr="00E27E45">
        <w:rPr>
          <w:rFonts w:ascii="Times New Roman" w:eastAsia="Times New Roman" w:hAnsi="Times New Roman" w:cs="Times New Roman"/>
          <w:color w:val="000000" w:themeColor="text1"/>
          <w:sz w:val="24"/>
          <w:szCs w:val="24"/>
        </w:rPr>
        <w:t xml:space="preserve">ean annual precipitation (P), PET, and mean annual discharge </w:t>
      </w:r>
      <w:r w:rsidR="00FC797E" w:rsidRPr="00E27E45">
        <w:rPr>
          <w:rFonts w:ascii="Times New Roman" w:eastAsia="Times New Roman" w:hAnsi="Times New Roman" w:cs="Times New Roman"/>
          <w:color w:val="000000" w:themeColor="text1"/>
          <w:sz w:val="24"/>
          <w:szCs w:val="24"/>
        </w:rPr>
        <w:t xml:space="preserve">are all available from </w:t>
      </w:r>
      <w:r w:rsidRPr="00E27E45">
        <w:rPr>
          <w:rFonts w:ascii="Times New Roman" w:eastAsia="Times New Roman" w:hAnsi="Times New Roman" w:cs="Times New Roman"/>
          <w:color w:val="000000" w:themeColor="text1"/>
          <w:sz w:val="24"/>
          <w:szCs w:val="24"/>
        </w:rPr>
        <w:t>the CAMELS-Chem database</w:t>
      </w:r>
      <w:r w:rsidR="00FC797E" w:rsidRPr="00E27E45">
        <w:rPr>
          <w:rFonts w:ascii="Times New Roman" w:eastAsia="Times New Roman" w:hAnsi="Times New Roman" w:cs="Times New Roman"/>
          <w:color w:val="000000" w:themeColor="text1"/>
          <w:sz w:val="24"/>
          <w:szCs w:val="24"/>
        </w:rPr>
        <w:t xml:space="preserve">. These analyses will support </w:t>
      </w:r>
      <w:r w:rsidR="008F7B1E" w:rsidRPr="00E27E45">
        <w:rPr>
          <w:rFonts w:ascii="Times New Roman" w:eastAsia="Times New Roman" w:hAnsi="Times New Roman" w:cs="Times New Roman"/>
          <w:color w:val="000000" w:themeColor="text1"/>
          <w:sz w:val="24"/>
          <w:szCs w:val="24"/>
        </w:rPr>
        <w:t>energy/water status of catchments while also allowing us to compare multiple catchments at once</w:t>
      </w:r>
      <w:r w:rsidR="002B1EA7" w:rsidRPr="00E27E45">
        <w:rPr>
          <w:rFonts w:ascii="Times New Roman" w:eastAsia="Times New Roman" w:hAnsi="Times New Roman" w:cs="Times New Roman"/>
          <w:color w:val="000000" w:themeColor="text1"/>
          <w:sz w:val="24"/>
          <w:szCs w:val="24"/>
        </w:rPr>
        <w:t xml:space="preserve">. </w:t>
      </w:r>
      <w:r w:rsidR="008F7B1E" w:rsidRPr="00E27E45">
        <w:rPr>
          <w:rFonts w:ascii="Times New Roman" w:eastAsia="Times New Roman" w:hAnsi="Times New Roman" w:cs="Times New Roman"/>
          <w:color w:val="000000" w:themeColor="text1"/>
          <w:sz w:val="24"/>
          <w:szCs w:val="24"/>
        </w:rPr>
        <w:t xml:space="preserve"> </w:t>
      </w:r>
    </w:p>
    <w:p w14:paraId="255C6F91" w14:textId="77777777" w:rsidR="001C422D" w:rsidRDefault="001C422D" w:rsidP="00E45D39">
      <w:pPr>
        <w:spacing w:line="360" w:lineRule="auto"/>
        <w:rPr>
          <w:rFonts w:ascii="Times New Roman" w:eastAsia="Times New Roman" w:hAnsi="Times New Roman" w:cs="Times New Roman"/>
          <w:sz w:val="24"/>
          <w:szCs w:val="24"/>
        </w:rPr>
      </w:pPr>
    </w:p>
    <w:p w14:paraId="4C1D6B2B" w14:textId="14E22AE0" w:rsidR="00E301E0" w:rsidRPr="00CA4842" w:rsidRDefault="003D32D2" w:rsidP="00E45D39">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8F2034">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xml:space="preserve">. </w:t>
      </w:r>
      <w:r w:rsidR="001C422D" w:rsidRPr="00CA4842">
        <w:rPr>
          <w:rFonts w:ascii="Times New Roman" w:eastAsia="Times New Roman" w:hAnsi="Times New Roman" w:cs="Times New Roman"/>
          <w:b/>
          <w:bCs/>
          <w:sz w:val="24"/>
          <w:szCs w:val="24"/>
        </w:rPr>
        <w:t>Steps in my research</w:t>
      </w:r>
    </w:p>
    <w:p w14:paraId="5D9533D2" w14:textId="5A43D7B9" w:rsidR="004A1130" w:rsidRDefault="00CC6643" w:rsidP="00E27E45">
      <w:pPr>
        <w:spacing w:line="360" w:lineRule="auto"/>
        <w:jc w:val="both"/>
        <w:rPr>
          <w:rFonts w:ascii="Times New Roman" w:eastAsia="Times New Roman" w:hAnsi="Times New Roman" w:cs="Times New Roman"/>
          <w:sz w:val="24"/>
          <w:szCs w:val="24"/>
        </w:rPr>
      </w:pPr>
      <w:r w:rsidRPr="00CA4842">
        <w:rPr>
          <w:rFonts w:ascii="Times New Roman" w:eastAsia="Times New Roman" w:hAnsi="Times New Roman" w:cs="Times New Roman"/>
          <w:sz w:val="24"/>
          <w:szCs w:val="24"/>
        </w:rPr>
        <w:t>I will begin with a</w:t>
      </w:r>
      <w:r w:rsidR="00BA2FD6">
        <w:rPr>
          <w:rFonts w:ascii="Times New Roman" w:eastAsia="Times New Roman" w:hAnsi="Times New Roman" w:cs="Times New Roman"/>
          <w:sz w:val="24"/>
          <w:szCs w:val="24"/>
        </w:rPr>
        <w:t xml:space="preserve"> hypothesis informed </w:t>
      </w:r>
      <w:r w:rsidRPr="00CA4842">
        <w:rPr>
          <w:rFonts w:ascii="Times New Roman" w:eastAsia="Times New Roman" w:hAnsi="Times New Roman" w:cs="Times New Roman"/>
          <w:sz w:val="24"/>
          <w:szCs w:val="24"/>
        </w:rPr>
        <w:t>exploratory data analys</w:t>
      </w:r>
      <w:r w:rsidR="00BA2FD6">
        <w:rPr>
          <w:rFonts w:ascii="Times New Roman" w:eastAsia="Times New Roman" w:hAnsi="Times New Roman" w:cs="Times New Roman"/>
          <w:sz w:val="24"/>
          <w:szCs w:val="24"/>
        </w:rPr>
        <w:t>is</w:t>
      </w:r>
      <w:r w:rsidRPr="00CA4842">
        <w:rPr>
          <w:rFonts w:ascii="Times New Roman" w:eastAsia="Times New Roman" w:hAnsi="Times New Roman" w:cs="Times New Roman"/>
          <w:sz w:val="24"/>
          <w:szCs w:val="24"/>
        </w:rPr>
        <w:t xml:space="preserve"> </w:t>
      </w:r>
      <w:r w:rsidR="00FA47EC">
        <w:rPr>
          <w:rFonts w:ascii="Times New Roman" w:eastAsia="Times New Roman" w:hAnsi="Times New Roman" w:cs="Times New Roman"/>
          <w:sz w:val="24"/>
          <w:szCs w:val="24"/>
        </w:rPr>
        <w:t xml:space="preserve">and </w:t>
      </w:r>
      <w:r w:rsidRPr="00CA4842">
        <w:rPr>
          <w:rFonts w:ascii="Times New Roman" w:eastAsia="Times New Roman" w:hAnsi="Times New Roman" w:cs="Times New Roman"/>
          <w:sz w:val="24"/>
          <w:szCs w:val="24"/>
        </w:rPr>
        <w:t>will determine more clearly which locations have the necessary data.</w:t>
      </w:r>
      <w:r w:rsidR="004A1130">
        <w:rPr>
          <w:rFonts w:ascii="Times New Roman" w:eastAsia="Times New Roman" w:hAnsi="Times New Roman" w:cs="Times New Roman"/>
          <w:sz w:val="24"/>
          <w:szCs w:val="24"/>
        </w:rPr>
        <w:t xml:space="preserve"> For example, I will subset the CAMELS-Chem dataset to evaluate the influence of CZ subsurface </w:t>
      </w:r>
      <w:r w:rsidR="002B0D65">
        <w:rPr>
          <w:rFonts w:ascii="Times New Roman" w:eastAsia="Times New Roman" w:hAnsi="Times New Roman" w:cs="Times New Roman"/>
          <w:sz w:val="24"/>
          <w:szCs w:val="24"/>
        </w:rPr>
        <w:t>characteristics, and</w:t>
      </w:r>
      <w:r w:rsidR="004A1130">
        <w:rPr>
          <w:rFonts w:ascii="Times New Roman" w:eastAsia="Times New Roman" w:hAnsi="Times New Roman" w:cs="Times New Roman"/>
          <w:sz w:val="24"/>
          <w:szCs w:val="24"/>
        </w:rPr>
        <w:t xml:space="preserve"> other parameters such as length of record, number of samples and ecoregions. </w:t>
      </w:r>
      <w:r w:rsidR="004A1130" w:rsidRPr="00CA4842">
        <w:rPr>
          <w:rFonts w:ascii="Times New Roman" w:eastAsia="Times New Roman" w:hAnsi="Times New Roman" w:cs="Times New Roman"/>
          <w:sz w:val="24"/>
          <w:szCs w:val="24"/>
        </w:rPr>
        <w:t>I</w:t>
      </w:r>
      <w:r w:rsidR="004A1130">
        <w:rPr>
          <w:rFonts w:ascii="Times New Roman" w:eastAsia="Times New Roman" w:hAnsi="Times New Roman" w:cs="Times New Roman"/>
          <w:sz w:val="24"/>
          <w:szCs w:val="24"/>
        </w:rPr>
        <w:t xml:space="preserve"> have already began exploring variations in bedrock lithology across climate gradients and other catchment (Figure 6, see also preliminary results).</w:t>
      </w:r>
    </w:p>
    <w:p w14:paraId="3FF1D5C2" w14:textId="39F2583C" w:rsidR="004A1130" w:rsidRDefault="004A1130" w:rsidP="00E45D39">
      <w:pPr>
        <w:spacing w:line="360" w:lineRule="auto"/>
        <w:jc w:val="both"/>
        <w:rPr>
          <w:rFonts w:ascii="Times New Roman" w:eastAsia="Times New Roman" w:hAnsi="Times New Roman" w:cs="Times New Roman"/>
          <w:sz w:val="24"/>
          <w:szCs w:val="24"/>
        </w:rPr>
      </w:pPr>
    </w:p>
    <w:p w14:paraId="1D5D6B08" w14:textId="15C57CCC" w:rsidR="0090011B" w:rsidRDefault="00CC6643">
      <w:pPr>
        <w:spacing w:line="360" w:lineRule="auto"/>
        <w:jc w:val="both"/>
        <w:rPr>
          <w:rFonts w:ascii="Times New Roman" w:eastAsia="Times New Roman" w:hAnsi="Times New Roman" w:cs="Times New Roman"/>
          <w:sz w:val="24"/>
          <w:szCs w:val="24"/>
        </w:rPr>
      </w:pPr>
      <w:commentRangeStart w:id="24"/>
      <w:r w:rsidRPr="00E45D39">
        <w:rPr>
          <w:rFonts w:ascii="Times New Roman" w:hAnsi="Times New Roman" w:cs="Times New Roman"/>
          <w:sz w:val="24"/>
          <w:szCs w:val="24"/>
        </w:rPr>
        <w:t xml:space="preserve">To </w:t>
      </w:r>
      <w:commentRangeEnd w:id="24"/>
      <w:r w:rsidR="001F7CBA">
        <w:rPr>
          <w:rStyle w:val="CommentReference"/>
        </w:rPr>
        <w:commentReference w:id="24"/>
      </w:r>
      <w:r w:rsidRPr="00E45D39">
        <w:rPr>
          <w:rFonts w:ascii="Times New Roman" w:hAnsi="Times New Roman" w:cs="Times New Roman"/>
          <w:sz w:val="24"/>
          <w:szCs w:val="24"/>
        </w:rPr>
        <w:t>test the hypotheses on permeable materials (e.g. mixed sedimentary rocks) and water quality</w:t>
      </w:r>
      <w:r w:rsidR="002B7BC8" w:rsidRPr="00E45D39">
        <w:rPr>
          <w:rFonts w:ascii="Times New Roman" w:hAnsi="Times New Roman" w:cs="Times New Roman"/>
          <w:sz w:val="24"/>
          <w:szCs w:val="24"/>
        </w:rPr>
        <w:t xml:space="preserve"> (hypothesis 1)</w:t>
      </w:r>
      <w:r w:rsidRPr="00E45D39">
        <w:rPr>
          <w:rFonts w:ascii="Times New Roman" w:hAnsi="Times New Roman" w:cs="Times New Roman"/>
          <w:sz w:val="24"/>
          <w:szCs w:val="24"/>
        </w:rPr>
        <w:t xml:space="preserve">, I will subset the dataset for sedimentary rocks and evaluate their water quality on </w:t>
      </w:r>
      <w:commentRangeStart w:id="25"/>
      <w:r w:rsidRPr="00E45D39">
        <w:rPr>
          <w:rFonts w:ascii="Times New Roman" w:hAnsi="Times New Roman" w:cs="Times New Roman"/>
          <w:sz w:val="24"/>
          <w:szCs w:val="24"/>
        </w:rPr>
        <w:t xml:space="preserve">averages </w:t>
      </w:r>
      <w:commentRangeEnd w:id="25"/>
      <w:r w:rsidR="001F7CBA">
        <w:rPr>
          <w:rStyle w:val="CommentReference"/>
        </w:rPr>
        <w:commentReference w:id="25"/>
      </w:r>
      <w:r w:rsidRPr="00E45D39">
        <w:rPr>
          <w:rFonts w:ascii="Times New Roman" w:hAnsi="Times New Roman" w:cs="Times New Roman"/>
          <w:sz w:val="24"/>
          <w:szCs w:val="24"/>
        </w:rPr>
        <w:t xml:space="preserve">as well as over time. I will use the Budyko space to </w:t>
      </w:r>
      <w:commentRangeStart w:id="26"/>
      <w:r w:rsidRPr="00E45D39">
        <w:rPr>
          <w:rFonts w:ascii="Times New Roman" w:hAnsi="Times New Roman" w:cs="Times New Roman"/>
          <w:sz w:val="24"/>
          <w:szCs w:val="24"/>
        </w:rPr>
        <w:t xml:space="preserve">visualize potential shifts in catchment wetness </w:t>
      </w:r>
      <w:commentRangeEnd w:id="26"/>
      <w:r w:rsidR="001F7CBA">
        <w:rPr>
          <w:rStyle w:val="CommentReference"/>
        </w:rPr>
        <w:commentReference w:id="26"/>
      </w:r>
      <w:r w:rsidRPr="00E45D39">
        <w:rPr>
          <w:rFonts w:ascii="Times New Roman" w:hAnsi="Times New Roman" w:cs="Times New Roman"/>
          <w:sz w:val="24"/>
          <w:szCs w:val="24"/>
        </w:rPr>
        <w:t>vs. water quality.</w:t>
      </w:r>
      <w:r w:rsidR="005D6127">
        <w:rPr>
          <w:rFonts w:ascii="Times New Roman" w:hAnsi="Times New Roman" w:cs="Times New Roman"/>
          <w:sz w:val="24"/>
          <w:szCs w:val="24"/>
        </w:rPr>
        <w:t xml:space="preserve"> To do this, I will track catchments placements on the budyko curve </w:t>
      </w:r>
      <w:r w:rsidR="0090011B">
        <w:rPr>
          <w:rFonts w:ascii="Times New Roman" w:hAnsi="Times New Roman" w:cs="Times New Roman"/>
          <w:sz w:val="24"/>
          <w:szCs w:val="24"/>
        </w:rPr>
        <w:t>to see how catchments with similar regional climates and differing bedrock lithology vary in their dryness index statuses (Table 1). With the temporal aspect, I will also</w:t>
      </w:r>
      <w:r w:rsidR="005D6127">
        <w:rPr>
          <w:rFonts w:ascii="Times New Roman" w:hAnsi="Times New Roman" w:cs="Times New Roman"/>
          <w:sz w:val="24"/>
          <w:szCs w:val="24"/>
        </w:rPr>
        <w:t xml:space="preserve"> see </w:t>
      </w:r>
      <w:r w:rsidR="0090011B">
        <w:rPr>
          <w:rFonts w:ascii="Times New Roman" w:hAnsi="Times New Roman" w:cs="Times New Roman"/>
          <w:sz w:val="24"/>
          <w:szCs w:val="24"/>
        </w:rPr>
        <w:t xml:space="preserve">if and/or </w:t>
      </w:r>
      <w:r w:rsidR="005D6127">
        <w:rPr>
          <w:rFonts w:ascii="Times New Roman" w:hAnsi="Times New Roman" w:cs="Times New Roman"/>
          <w:sz w:val="24"/>
          <w:szCs w:val="24"/>
        </w:rPr>
        <w:t xml:space="preserve">how </w:t>
      </w:r>
      <w:r w:rsidR="0090011B">
        <w:rPr>
          <w:rFonts w:ascii="Times New Roman" w:hAnsi="Times New Roman" w:cs="Times New Roman"/>
          <w:sz w:val="24"/>
          <w:szCs w:val="24"/>
        </w:rPr>
        <w:t xml:space="preserve">catchments with similar regional climates and varying bedrock lithology </w:t>
      </w:r>
      <w:r w:rsidR="005D6127">
        <w:rPr>
          <w:rFonts w:ascii="Times New Roman" w:hAnsi="Times New Roman" w:cs="Times New Roman"/>
          <w:sz w:val="24"/>
          <w:szCs w:val="24"/>
        </w:rPr>
        <w:t>changed over an interannual or decadal period</w:t>
      </w:r>
      <w:r w:rsidR="0090011B">
        <w:rPr>
          <w:rFonts w:ascii="Times New Roman" w:hAnsi="Times New Roman" w:cs="Times New Roman"/>
          <w:sz w:val="24"/>
          <w:szCs w:val="24"/>
        </w:rPr>
        <w:t xml:space="preserve"> (Table 1).</w:t>
      </w:r>
      <w:r w:rsidRPr="00E45D39">
        <w:rPr>
          <w:rFonts w:ascii="Times New Roman" w:hAnsi="Times New Roman" w:cs="Times New Roman"/>
          <w:sz w:val="24"/>
          <w:szCs w:val="24"/>
        </w:rPr>
        <w:t xml:space="preserve"> </w:t>
      </w:r>
      <w:r w:rsidRPr="00E45D39">
        <w:rPr>
          <w:rFonts w:ascii="Times New Roman" w:eastAsia="Times New Roman" w:hAnsi="Times New Roman" w:cs="Times New Roman"/>
          <w:sz w:val="24"/>
          <w:szCs w:val="24"/>
        </w:rPr>
        <w:t xml:space="preserve">To investigate the role of vegetation resilience, I will subset data by </w:t>
      </w:r>
      <w:r w:rsidRPr="00E45D39">
        <w:rPr>
          <w:rFonts w:ascii="Times New Roman" w:eastAsia="Times New Roman" w:hAnsi="Times New Roman" w:cs="Times New Roman"/>
          <w:sz w:val="24"/>
          <w:szCs w:val="24"/>
        </w:rPr>
        <w:lastRenderedPageBreak/>
        <w:t>different types of soil depth and rooting depth and evaluate potential impacts on water quality through comparison</w:t>
      </w:r>
      <w:r w:rsidR="002B7BC8" w:rsidRPr="00E45D39">
        <w:rPr>
          <w:rFonts w:ascii="Times New Roman" w:eastAsia="Times New Roman" w:hAnsi="Times New Roman" w:cs="Times New Roman"/>
          <w:sz w:val="24"/>
          <w:szCs w:val="24"/>
        </w:rPr>
        <w:t xml:space="preserve"> (hypothesis 2)</w:t>
      </w:r>
      <w:r w:rsidRPr="00E45D39">
        <w:rPr>
          <w:rFonts w:ascii="Times New Roman" w:eastAsia="Times New Roman" w:hAnsi="Times New Roman" w:cs="Times New Roman"/>
          <w:sz w:val="24"/>
          <w:szCs w:val="24"/>
        </w:rPr>
        <w:t xml:space="preserve">. Whether I’ll be able to test the effect of combinations between rooting depth and CZ porosity on water quality (hypothesis 3) will depend on the data availability. </w:t>
      </w:r>
      <w:r w:rsidR="004A1130">
        <w:rPr>
          <w:rFonts w:ascii="Times New Roman" w:eastAsia="Times New Roman" w:hAnsi="Times New Roman" w:cs="Times New Roman"/>
          <w:sz w:val="24"/>
          <w:szCs w:val="24"/>
        </w:rPr>
        <w:t xml:space="preserve"> </w:t>
      </w:r>
      <w:r w:rsidR="00967E2C" w:rsidRPr="004A1130">
        <w:rPr>
          <w:rFonts w:ascii="Times New Roman" w:eastAsia="Times New Roman" w:hAnsi="Times New Roman" w:cs="Times New Roman"/>
          <w:sz w:val="24"/>
          <w:szCs w:val="24"/>
        </w:rPr>
        <w:t xml:space="preserve">These explorations will likely lead to </w:t>
      </w:r>
      <w:r w:rsidR="007A6B47" w:rsidRPr="004A1130">
        <w:rPr>
          <w:rFonts w:ascii="Times New Roman" w:eastAsia="Times New Roman" w:hAnsi="Times New Roman" w:cs="Times New Roman"/>
          <w:sz w:val="24"/>
          <w:szCs w:val="24"/>
        </w:rPr>
        <w:t xml:space="preserve">refining scales of references, adjusting hypotheses and further exploration. </w:t>
      </w:r>
    </w:p>
    <w:p w14:paraId="31D25132" w14:textId="77777777" w:rsidR="00A96390" w:rsidRDefault="00A96390" w:rsidP="00E45D39">
      <w:pPr>
        <w:spacing w:line="360" w:lineRule="auto"/>
        <w:jc w:val="both"/>
        <w:rPr>
          <w:rFonts w:ascii="Times New Roman" w:eastAsia="Times New Roman" w:hAnsi="Times New Roman" w:cs="Times New Roman"/>
          <w:sz w:val="24"/>
          <w:szCs w:val="24"/>
        </w:rPr>
      </w:pPr>
    </w:p>
    <w:tbl>
      <w:tblPr>
        <w:tblStyle w:val="1"/>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2340"/>
        <w:gridCol w:w="2430"/>
        <w:gridCol w:w="3230"/>
      </w:tblGrid>
      <w:tr w:rsidR="0090011B" w:rsidRPr="004D37D0" w14:paraId="79D3F815" w14:textId="77777777" w:rsidTr="00E45D39">
        <w:tc>
          <w:tcPr>
            <w:tcW w:w="1260" w:type="dxa"/>
            <w:shd w:val="clear" w:color="auto" w:fill="auto"/>
            <w:tcMar>
              <w:top w:w="100" w:type="dxa"/>
              <w:left w:w="100" w:type="dxa"/>
              <w:bottom w:w="100" w:type="dxa"/>
              <w:right w:w="100" w:type="dxa"/>
            </w:tcMar>
          </w:tcPr>
          <w:p w14:paraId="23DFC9E1" w14:textId="54B12AA2" w:rsidR="0090011B" w:rsidRPr="004D37D0" w:rsidRDefault="00E31E5C" w:rsidP="0008431F">
            <w:pPr>
              <w:widowControl w:val="0"/>
              <w:spacing w:line="240"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Focus </w:t>
            </w:r>
          </w:p>
        </w:tc>
        <w:tc>
          <w:tcPr>
            <w:tcW w:w="2340" w:type="dxa"/>
            <w:shd w:val="clear" w:color="auto" w:fill="auto"/>
            <w:tcMar>
              <w:top w:w="100" w:type="dxa"/>
              <w:left w:w="100" w:type="dxa"/>
              <w:bottom w:w="100" w:type="dxa"/>
              <w:right w:w="100" w:type="dxa"/>
            </w:tcMar>
          </w:tcPr>
          <w:p w14:paraId="5B508A83"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Hypotheses 1: Subsurface permeability</w:t>
            </w:r>
          </w:p>
        </w:tc>
        <w:tc>
          <w:tcPr>
            <w:tcW w:w="2430" w:type="dxa"/>
            <w:shd w:val="clear" w:color="auto" w:fill="auto"/>
            <w:tcMar>
              <w:top w:w="100" w:type="dxa"/>
              <w:left w:w="100" w:type="dxa"/>
              <w:bottom w:w="100" w:type="dxa"/>
              <w:right w:w="100" w:type="dxa"/>
            </w:tcMar>
          </w:tcPr>
          <w:p w14:paraId="3BDEB242"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 xml:space="preserve">Hypothesis 2: </w:t>
            </w:r>
          </w:p>
          <w:p w14:paraId="696972AE"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 xml:space="preserve">Vegetation competition for water </w:t>
            </w:r>
          </w:p>
        </w:tc>
        <w:tc>
          <w:tcPr>
            <w:tcW w:w="3230" w:type="dxa"/>
            <w:shd w:val="clear" w:color="auto" w:fill="auto"/>
            <w:tcMar>
              <w:top w:w="100" w:type="dxa"/>
              <w:left w:w="100" w:type="dxa"/>
              <w:bottom w:w="100" w:type="dxa"/>
              <w:right w:w="100" w:type="dxa"/>
            </w:tcMar>
          </w:tcPr>
          <w:p w14:paraId="0D615BD9"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Hypothesis 3: Combined CZ resilience over time</w:t>
            </w:r>
          </w:p>
          <w:p w14:paraId="6B0D571E"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p>
        </w:tc>
      </w:tr>
      <w:tr w:rsidR="0090011B" w:rsidRPr="004D37D0" w14:paraId="4CE403A4" w14:textId="77777777" w:rsidTr="00E45D39">
        <w:tc>
          <w:tcPr>
            <w:tcW w:w="1260" w:type="dxa"/>
            <w:shd w:val="clear" w:color="auto" w:fill="auto"/>
            <w:tcMar>
              <w:top w:w="100" w:type="dxa"/>
              <w:left w:w="100" w:type="dxa"/>
              <w:bottom w:w="100" w:type="dxa"/>
              <w:right w:w="100" w:type="dxa"/>
            </w:tcMar>
          </w:tcPr>
          <w:p w14:paraId="53E123E8"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Constant</w:t>
            </w:r>
          </w:p>
        </w:tc>
        <w:tc>
          <w:tcPr>
            <w:tcW w:w="2340" w:type="dxa"/>
            <w:shd w:val="clear" w:color="auto" w:fill="auto"/>
            <w:tcMar>
              <w:top w:w="100" w:type="dxa"/>
              <w:left w:w="100" w:type="dxa"/>
              <w:bottom w:w="100" w:type="dxa"/>
              <w:right w:w="100" w:type="dxa"/>
            </w:tcMar>
          </w:tcPr>
          <w:p w14:paraId="7F2B52DE"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Regional climate</w:t>
            </w:r>
          </w:p>
          <w:p w14:paraId="3C171BD0" w14:textId="6D0DD2EE"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(e.g. M</w:t>
            </w:r>
            <w:r>
              <w:rPr>
                <w:rFonts w:ascii="Times New Roman" w:eastAsia="Times New Roman" w:hAnsi="Times New Roman" w:cs="Times New Roman"/>
                <w:sz w:val="20"/>
                <w:szCs w:val="20"/>
              </w:rPr>
              <w:t>ean average precipitation</w:t>
            </w:r>
            <w:r w:rsidRPr="004D37D0">
              <w:rPr>
                <w:rFonts w:ascii="Times New Roman" w:eastAsia="Times New Roman" w:hAnsi="Times New Roman" w:cs="Times New Roman"/>
                <w:sz w:val="20"/>
                <w:szCs w:val="20"/>
              </w:rPr>
              <w:t>, snow fraction)</w:t>
            </w:r>
          </w:p>
        </w:tc>
        <w:tc>
          <w:tcPr>
            <w:tcW w:w="2430" w:type="dxa"/>
            <w:shd w:val="clear" w:color="auto" w:fill="auto"/>
            <w:tcMar>
              <w:top w:w="100" w:type="dxa"/>
              <w:left w:w="100" w:type="dxa"/>
              <w:bottom w:w="100" w:type="dxa"/>
              <w:right w:w="100" w:type="dxa"/>
            </w:tcMar>
          </w:tcPr>
          <w:p w14:paraId="5D92DC7E"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Bedrock lithology, regional climate</w:t>
            </w:r>
          </w:p>
          <w:p w14:paraId="6621B71F"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p>
        </w:tc>
        <w:tc>
          <w:tcPr>
            <w:tcW w:w="3230" w:type="dxa"/>
            <w:vMerge w:val="restart"/>
            <w:shd w:val="clear" w:color="auto" w:fill="auto"/>
            <w:tcMar>
              <w:top w:w="100" w:type="dxa"/>
              <w:left w:w="100" w:type="dxa"/>
              <w:bottom w:w="100" w:type="dxa"/>
              <w:right w:w="100" w:type="dxa"/>
            </w:tcMar>
          </w:tcPr>
          <w:p w14:paraId="367B08F0" w14:textId="77777777" w:rsidR="0090011B" w:rsidRPr="004D37D0" w:rsidRDefault="0090011B" w:rsidP="0008431F">
            <w:pPr>
              <w:widowControl w:val="0"/>
              <w:spacing w:line="240" w:lineRule="auto"/>
              <w:jc w:val="center"/>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Combinations of Bedrock lithology, climate, and vegetation metrics for select locations</w:t>
            </w:r>
          </w:p>
          <w:p w14:paraId="2912AF83"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p>
        </w:tc>
      </w:tr>
      <w:tr w:rsidR="0090011B" w:rsidRPr="004D37D0" w14:paraId="25480981" w14:textId="77777777" w:rsidTr="00E45D39">
        <w:tc>
          <w:tcPr>
            <w:tcW w:w="1260" w:type="dxa"/>
            <w:shd w:val="clear" w:color="auto" w:fill="auto"/>
            <w:tcMar>
              <w:top w:w="100" w:type="dxa"/>
              <w:left w:w="100" w:type="dxa"/>
              <w:bottom w:w="100" w:type="dxa"/>
              <w:right w:w="100" w:type="dxa"/>
            </w:tcMar>
          </w:tcPr>
          <w:p w14:paraId="626C7641"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Variable</w:t>
            </w:r>
          </w:p>
        </w:tc>
        <w:tc>
          <w:tcPr>
            <w:tcW w:w="2340" w:type="dxa"/>
            <w:shd w:val="clear" w:color="auto" w:fill="auto"/>
            <w:tcMar>
              <w:top w:w="100" w:type="dxa"/>
              <w:left w:w="100" w:type="dxa"/>
              <w:bottom w:w="100" w:type="dxa"/>
              <w:right w:w="100" w:type="dxa"/>
            </w:tcMar>
          </w:tcPr>
          <w:p w14:paraId="760186FC"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Bedrock lithology</w:t>
            </w:r>
          </w:p>
          <w:p w14:paraId="33A4568D"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(E.g. Geological class, subsurface permeability)</w:t>
            </w:r>
          </w:p>
        </w:tc>
        <w:tc>
          <w:tcPr>
            <w:tcW w:w="2430" w:type="dxa"/>
            <w:shd w:val="clear" w:color="auto" w:fill="auto"/>
            <w:tcMar>
              <w:top w:w="100" w:type="dxa"/>
              <w:left w:w="100" w:type="dxa"/>
              <w:bottom w:w="100" w:type="dxa"/>
              <w:right w:w="100" w:type="dxa"/>
            </w:tcMar>
          </w:tcPr>
          <w:p w14:paraId="4299335E"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Vegetation metrics</w:t>
            </w:r>
          </w:p>
          <w:p w14:paraId="0A547651" w14:textId="10C56A9B"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 xml:space="preserve">(rooting depth, </w:t>
            </w:r>
            <w:r w:rsidR="005F39B8">
              <w:rPr>
                <w:rFonts w:ascii="Times New Roman" w:eastAsia="Times New Roman" w:hAnsi="Times New Roman" w:cs="Times New Roman"/>
                <w:sz w:val="20"/>
                <w:szCs w:val="20"/>
              </w:rPr>
              <w:t>leaf area index</w:t>
            </w:r>
            <w:r w:rsidRPr="004D37D0">
              <w:rPr>
                <w:rFonts w:ascii="Times New Roman" w:eastAsia="Times New Roman" w:hAnsi="Times New Roman" w:cs="Times New Roman"/>
                <w:sz w:val="20"/>
                <w:szCs w:val="20"/>
              </w:rPr>
              <w:t>, seasonality)</w:t>
            </w:r>
          </w:p>
        </w:tc>
        <w:tc>
          <w:tcPr>
            <w:tcW w:w="3230" w:type="dxa"/>
            <w:vMerge/>
            <w:shd w:val="clear" w:color="auto" w:fill="auto"/>
            <w:tcMar>
              <w:top w:w="100" w:type="dxa"/>
              <w:left w:w="100" w:type="dxa"/>
              <w:bottom w:w="100" w:type="dxa"/>
              <w:right w:w="100" w:type="dxa"/>
            </w:tcMar>
          </w:tcPr>
          <w:p w14:paraId="654BBABE"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p>
        </w:tc>
      </w:tr>
      <w:tr w:rsidR="0090011B" w:rsidRPr="004D37D0" w14:paraId="2388EEDB" w14:textId="77777777" w:rsidTr="00E45D39">
        <w:tc>
          <w:tcPr>
            <w:tcW w:w="1260" w:type="dxa"/>
            <w:shd w:val="clear" w:color="auto" w:fill="auto"/>
            <w:tcMar>
              <w:top w:w="100" w:type="dxa"/>
              <w:left w:w="100" w:type="dxa"/>
              <w:bottom w:w="100" w:type="dxa"/>
              <w:right w:w="100" w:type="dxa"/>
            </w:tcMar>
          </w:tcPr>
          <w:p w14:paraId="57A164B7" w14:textId="77777777" w:rsidR="0090011B" w:rsidRPr="004D37D0" w:rsidDel="00152C76"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Changes over time?</w:t>
            </w:r>
          </w:p>
        </w:tc>
        <w:tc>
          <w:tcPr>
            <w:tcW w:w="4770" w:type="dxa"/>
            <w:gridSpan w:val="2"/>
            <w:shd w:val="clear" w:color="auto" w:fill="auto"/>
            <w:tcMar>
              <w:top w:w="100" w:type="dxa"/>
              <w:left w:w="100" w:type="dxa"/>
              <w:bottom w:w="100" w:type="dxa"/>
              <w:right w:w="100" w:type="dxa"/>
            </w:tcMar>
          </w:tcPr>
          <w:p w14:paraId="65A1ABED"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 xml:space="preserve">Possible: Assess averages </w:t>
            </w:r>
            <w:r>
              <w:rPr>
                <w:rFonts w:ascii="Times New Roman" w:eastAsia="Times New Roman" w:hAnsi="Times New Roman" w:cs="Times New Roman"/>
                <w:sz w:val="20"/>
                <w:szCs w:val="20"/>
              </w:rPr>
              <w:t xml:space="preserve">(all years) </w:t>
            </w:r>
            <w:r w:rsidRPr="004D37D0">
              <w:rPr>
                <w:rFonts w:ascii="Times New Roman" w:eastAsia="Times New Roman" w:hAnsi="Times New Roman" w:cs="Times New Roman"/>
                <w:sz w:val="20"/>
                <w:szCs w:val="20"/>
              </w:rPr>
              <w:t xml:space="preserve">and </w:t>
            </w:r>
            <w:r>
              <w:rPr>
                <w:rFonts w:ascii="Times New Roman" w:eastAsia="Times New Roman" w:hAnsi="Times New Roman" w:cs="Times New Roman"/>
                <w:sz w:val="20"/>
                <w:szCs w:val="20"/>
              </w:rPr>
              <w:t xml:space="preserve">interannual or decadal </w:t>
            </w:r>
            <w:r w:rsidRPr="004D37D0">
              <w:rPr>
                <w:rFonts w:ascii="Times New Roman" w:eastAsia="Times New Roman" w:hAnsi="Times New Roman" w:cs="Times New Roman"/>
                <w:sz w:val="20"/>
                <w:szCs w:val="20"/>
              </w:rPr>
              <w:t>shift i</w:t>
            </w:r>
            <w:r>
              <w:rPr>
                <w:rFonts w:ascii="Times New Roman" w:eastAsia="Times New Roman" w:hAnsi="Times New Roman" w:cs="Times New Roman"/>
                <w:sz w:val="20"/>
                <w:szCs w:val="20"/>
              </w:rPr>
              <w:t>n</w:t>
            </w:r>
            <w:r w:rsidRPr="004D37D0">
              <w:rPr>
                <w:rFonts w:ascii="Times New Roman" w:eastAsia="Times New Roman" w:hAnsi="Times New Roman" w:cs="Times New Roman"/>
                <w:sz w:val="20"/>
                <w:szCs w:val="20"/>
              </w:rPr>
              <w:t xml:space="preserve"> water quality</w:t>
            </w:r>
          </w:p>
          <w:p w14:paraId="064D8F13"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p>
        </w:tc>
        <w:tc>
          <w:tcPr>
            <w:tcW w:w="3230" w:type="dxa"/>
            <w:shd w:val="clear" w:color="auto" w:fill="auto"/>
            <w:tcMar>
              <w:top w:w="100" w:type="dxa"/>
              <w:left w:w="100" w:type="dxa"/>
              <w:bottom w:w="100" w:type="dxa"/>
              <w:right w:w="100" w:type="dxa"/>
            </w:tcMar>
          </w:tcPr>
          <w:p w14:paraId="6876758F"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 xml:space="preserve">Yes: assess </w:t>
            </w:r>
            <w:r>
              <w:rPr>
                <w:rFonts w:ascii="Times New Roman" w:eastAsia="Times New Roman" w:hAnsi="Times New Roman" w:cs="Times New Roman"/>
                <w:sz w:val="20"/>
                <w:szCs w:val="20"/>
              </w:rPr>
              <w:t xml:space="preserve">interannual or decadal </w:t>
            </w:r>
            <w:r w:rsidRPr="00707DB4">
              <w:rPr>
                <w:rFonts w:ascii="Times New Roman" w:eastAsia="Times New Roman" w:hAnsi="Times New Roman" w:cs="Times New Roman"/>
                <w:sz w:val="20"/>
                <w:szCs w:val="20"/>
              </w:rPr>
              <w:t>shift i</w:t>
            </w:r>
            <w:r>
              <w:rPr>
                <w:rFonts w:ascii="Times New Roman" w:eastAsia="Times New Roman" w:hAnsi="Times New Roman" w:cs="Times New Roman"/>
                <w:sz w:val="20"/>
                <w:szCs w:val="20"/>
              </w:rPr>
              <w:t>n</w:t>
            </w:r>
            <w:r w:rsidRPr="00707DB4">
              <w:rPr>
                <w:rFonts w:ascii="Times New Roman" w:eastAsia="Times New Roman" w:hAnsi="Times New Roman" w:cs="Times New Roman"/>
                <w:sz w:val="20"/>
                <w:szCs w:val="20"/>
              </w:rPr>
              <w:t xml:space="preserve"> water quality</w:t>
            </w:r>
          </w:p>
        </w:tc>
      </w:tr>
      <w:tr w:rsidR="0090011B" w:rsidRPr="004D37D0" w14:paraId="4134E110" w14:textId="77777777" w:rsidTr="00E45D39">
        <w:tc>
          <w:tcPr>
            <w:tcW w:w="1260" w:type="dxa"/>
            <w:shd w:val="clear" w:color="auto" w:fill="auto"/>
            <w:tcMar>
              <w:top w:w="100" w:type="dxa"/>
              <w:left w:w="100" w:type="dxa"/>
              <w:bottom w:w="100" w:type="dxa"/>
              <w:right w:w="100" w:type="dxa"/>
            </w:tcMar>
          </w:tcPr>
          <w:p w14:paraId="573FFD5B"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Water amount</w:t>
            </w:r>
          </w:p>
        </w:tc>
        <w:tc>
          <w:tcPr>
            <w:tcW w:w="4770" w:type="dxa"/>
            <w:gridSpan w:val="2"/>
            <w:shd w:val="clear" w:color="auto" w:fill="auto"/>
            <w:tcMar>
              <w:top w:w="100" w:type="dxa"/>
              <w:left w:w="100" w:type="dxa"/>
              <w:bottom w:w="100" w:type="dxa"/>
              <w:right w:w="100" w:type="dxa"/>
            </w:tcMar>
          </w:tcPr>
          <w:p w14:paraId="4CE775EF" w14:textId="1B7DC348" w:rsidR="0090011B" w:rsidRPr="004D37D0" w:rsidRDefault="00590DAD" w:rsidP="0008431F">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Discharge</w:t>
            </w:r>
            <w:r w:rsidR="005F39B8">
              <w:rPr>
                <w:rFonts w:ascii="Times New Roman" w:eastAsia="Times New Roman" w:hAnsi="Times New Roman" w:cs="Times New Roman"/>
                <w:sz w:val="20"/>
                <w:szCs w:val="20"/>
              </w:rPr>
              <w:t xml:space="preserve"> (</w:t>
            </w:r>
            <w:r w:rsidR="0090011B" w:rsidRPr="004D37D0">
              <w:rPr>
                <w:rFonts w:ascii="Times New Roman" w:eastAsia="Times New Roman" w:hAnsi="Times New Roman" w:cs="Times New Roman"/>
                <w:sz w:val="20"/>
                <w:szCs w:val="20"/>
              </w:rPr>
              <w:t>Q</w:t>
            </w:r>
            <w:r w:rsidR="005F39B8">
              <w:rPr>
                <w:rFonts w:ascii="Times New Roman" w:eastAsia="Times New Roman" w:hAnsi="Times New Roman" w:cs="Times New Roman"/>
                <w:sz w:val="20"/>
                <w:szCs w:val="20"/>
              </w:rPr>
              <w:t>)</w:t>
            </w:r>
          </w:p>
        </w:tc>
        <w:tc>
          <w:tcPr>
            <w:tcW w:w="3230" w:type="dxa"/>
            <w:shd w:val="clear" w:color="auto" w:fill="auto"/>
            <w:tcMar>
              <w:top w:w="100" w:type="dxa"/>
              <w:left w:w="100" w:type="dxa"/>
              <w:bottom w:w="100" w:type="dxa"/>
              <w:right w:w="100" w:type="dxa"/>
            </w:tcMar>
          </w:tcPr>
          <w:p w14:paraId="66A41E8C" w14:textId="58B34F5F" w:rsidR="0090011B" w:rsidRPr="004D37D0" w:rsidRDefault="005F39B8" w:rsidP="0008431F">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Discharge (</w:t>
            </w:r>
            <w:r w:rsidR="0090011B" w:rsidRPr="004D37D0">
              <w:rPr>
                <w:rFonts w:ascii="Times New Roman" w:eastAsia="Times New Roman" w:hAnsi="Times New Roman" w:cs="Times New Roman"/>
                <w:sz w:val="20"/>
                <w:szCs w:val="20"/>
              </w:rPr>
              <w:t>Q</w:t>
            </w:r>
            <w:r>
              <w:rPr>
                <w:rFonts w:ascii="Times New Roman" w:eastAsia="Times New Roman" w:hAnsi="Times New Roman" w:cs="Times New Roman"/>
                <w:sz w:val="20"/>
                <w:szCs w:val="20"/>
              </w:rPr>
              <w:t>)</w:t>
            </w:r>
            <w:r w:rsidR="0090011B" w:rsidRPr="004D37D0">
              <w:rPr>
                <w:rFonts w:ascii="Times New Roman" w:eastAsia="Times New Roman" w:hAnsi="Times New Roman" w:cs="Times New Roman"/>
                <w:sz w:val="20"/>
                <w:szCs w:val="20"/>
              </w:rPr>
              <w:t>, Aridity index (</w:t>
            </w:r>
            <w:r>
              <w:rPr>
                <w:rFonts w:ascii="Times New Roman" w:eastAsia="Times New Roman" w:hAnsi="Times New Roman" w:cs="Times New Roman"/>
                <w:sz w:val="20"/>
                <w:szCs w:val="20"/>
              </w:rPr>
              <w:t>PET</w:t>
            </w:r>
            <w:r w:rsidR="0090011B" w:rsidRPr="004D37D0">
              <w:rPr>
                <w:rFonts w:ascii="Times New Roman" w:eastAsia="Times New Roman" w:hAnsi="Times New Roman" w:cs="Times New Roman"/>
                <w:sz w:val="20"/>
                <w:szCs w:val="20"/>
              </w:rPr>
              <w:t>/</w:t>
            </w:r>
            <w:r>
              <w:rPr>
                <w:rFonts w:ascii="Times New Roman" w:eastAsia="Times New Roman" w:hAnsi="Times New Roman" w:cs="Times New Roman"/>
                <w:sz w:val="20"/>
                <w:szCs w:val="20"/>
              </w:rPr>
              <w:t>P</w:t>
            </w:r>
            <w:r w:rsidR="0090011B" w:rsidRPr="004D37D0">
              <w:rPr>
                <w:rFonts w:ascii="Times New Roman" w:eastAsia="Times New Roman" w:hAnsi="Times New Roman" w:cs="Times New Roman"/>
                <w:sz w:val="20"/>
                <w:szCs w:val="20"/>
              </w:rPr>
              <w:t>), evaporation index (</w:t>
            </w:r>
            <w:r>
              <w:rPr>
                <w:rFonts w:ascii="Times New Roman" w:eastAsia="Times New Roman" w:hAnsi="Times New Roman" w:cs="Times New Roman"/>
                <w:sz w:val="20"/>
                <w:szCs w:val="20"/>
              </w:rPr>
              <w:t>AET</w:t>
            </w:r>
            <w:r w:rsidR="0090011B" w:rsidRPr="004D37D0">
              <w:rPr>
                <w:rFonts w:ascii="Times New Roman" w:eastAsia="Times New Roman" w:hAnsi="Times New Roman" w:cs="Times New Roman"/>
                <w:sz w:val="20"/>
                <w:szCs w:val="20"/>
              </w:rPr>
              <w:t>/</w:t>
            </w:r>
            <w:r>
              <w:rPr>
                <w:rFonts w:ascii="Times New Roman" w:eastAsia="Times New Roman" w:hAnsi="Times New Roman" w:cs="Times New Roman"/>
                <w:sz w:val="20"/>
                <w:szCs w:val="20"/>
              </w:rPr>
              <w:t>P</w:t>
            </w:r>
            <w:r w:rsidR="0090011B" w:rsidRPr="004D37D0">
              <w:rPr>
                <w:rFonts w:ascii="Times New Roman" w:eastAsia="Times New Roman" w:hAnsi="Times New Roman" w:cs="Times New Roman"/>
                <w:sz w:val="20"/>
                <w:szCs w:val="20"/>
              </w:rPr>
              <w:t>)</w:t>
            </w:r>
          </w:p>
        </w:tc>
      </w:tr>
      <w:tr w:rsidR="0090011B" w:rsidRPr="004D37D0" w14:paraId="2C3A20EA" w14:textId="77777777" w:rsidTr="00E45D39">
        <w:tc>
          <w:tcPr>
            <w:tcW w:w="1260" w:type="dxa"/>
            <w:shd w:val="clear" w:color="auto" w:fill="auto"/>
            <w:tcMar>
              <w:top w:w="100" w:type="dxa"/>
              <w:left w:w="100" w:type="dxa"/>
              <w:bottom w:w="100" w:type="dxa"/>
              <w:right w:w="100" w:type="dxa"/>
            </w:tcMar>
          </w:tcPr>
          <w:p w14:paraId="24AAF47D" w14:textId="77777777" w:rsidR="0090011B" w:rsidRPr="004D37D0" w:rsidRDefault="0090011B" w:rsidP="0008431F">
            <w:pPr>
              <w:widowControl w:val="0"/>
              <w:spacing w:line="240" w:lineRule="auto"/>
              <w:rPr>
                <w:rFonts w:ascii="Times New Roman" w:eastAsia="Times New Roman" w:hAnsi="Times New Roman" w:cs="Times New Roman"/>
                <w:b/>
                <w:bCs/>
                <w:sz w:val="20"/>
                <w:szCs w:val="20"/>
              </w:rPr>
            </w:pPr>
            <w:r w:rsidRPr="004D37D0">
              <w:rPr>
                <w:rFonts w:ascii="Times New Roman" w:eastAsia="Times New Roman" w:hAnsi="Times New Roman" w:cs="Times New Roman"/>
                <w:b/>
                <w:bCs/>
                <w:sz w:val="20"/>
                <w:szCs w:val="20"/>
              </w:rPr>
              <w:t>Water quality</w:t>
            </w:r>
          </w:p>
        </w:tc>
        <w:tc>
          <w:tcPr>
            <w:tcW w:w="8000" w:type="dxa"/>
            <w:gridSpan w:val="3"/>
            <w:shd w:val="clear" w:color="auto" w:fill="auto"/>
            <w:tcMar>
              <w:top w:w="100" w:type="dxa"/>
              <w:left w:w="100" w:type="dxa"/>
              <w:bottom w:w="100" w:type="dxa"/>
              <w:right w:w="100" w:type="dxa"/>
            </w:tcMar>
          </w:tcPr>
          <w:p w14:paraId="4D721270" w14:textId="77777777" w:rsidR="0090011B" w:rsidRPr="004D37D0" w:rsidRDefault="0090011B" w:rsidP="0008431F">
            <w:pPr>
              <w:widowControl w:val="0"/>
              <w:spacing w:line="240" w:lineRule="auto"/>
              <w:rPr>
                <w:rFonts w:ascii="Times New Roman" w:eastAsia="Times New Roman" w:hAnsi="Times New Roman" w:cs="Times New Roman"/>
                <w:sz w:val="20"/>
                <w:szCs w:val="20"/>
              </w:rPr>
            </w:pPr>
            <w:r w:rsidRPr="004D37D0">
              <w:rPr>
                <w:rFonts w:ascii="Times New Roman" w:eastAsia="Times New Roman" w:hAnsi="Times New Roman" w:cs="Times New Roman"/>
                <w:sz w:val="20"/>
                <w:szCs w:val="20"/>
              </w:rPr>
              <w:t>Major geogenic solutes (Na, K, Si, Ca, Mg), TDS, ionic strength, pH, DO, biogenic and anthropogenic solutes</w:t>
            </w:r>
          </w:p>
        </w:tc>
      </w:tr>
    </w:tbl>
    <w:p w14:paraId="2B8CA541" w14:textId="77777777" w:rsidR="00A96390" w:rsidRDefault="00A96390" w:rsidP="0090011B">
      <w:pPr>
        <w:rPr>
          <w:rFonts w:ascii="Times New Roman" w:eastAsia="Times New Roman" w:hAnsi="Times New Roman" w:cs="Times New Roman"/>
          <w:i/>
          <w:iCs/>
          <w:sz w:val="24"/>
          <w:szCs w:val="24"/>
        </w:rPr>
      </w:pPr>
    </w:p>
    <w:p w14:paraId="616AFA22" w14:textId="03DE6C39" w:rsidR="0090011B" w:rsidRPr="00E45D39" w:rsidRDefault="0090011B" w:rsidP="0090011B">
      <w:pPr>
        <w:rPr>
          <w:rFonts w:ascii="Times New Roman" w:eastAsia="Times New Roman" w:hAnsi="Times New Roman" w:cs="Times New Roman"/>
          <w:i/>
          <w:iCs/>
          <w:sz w:val="18"/>
          <w:szCs w:val="18"/>
        </w:rPr>
      </w:pPr>
      <w:r w:rsidRPr="00E45D39">
        <w:rPr>
          <w:rFonts w:ascii="Times New Roman" w:eastAsia="Times New Roman" w:hAnsi="Times New Roman" w:cs="Times New Roman"/>
          <w:i/>
          <w:iCs/>
          <w:sz w:val="18"/>
          <w:szCs w:val="18"/>
        </w:rPr>
        <w:t xml:space="preserve">Table 1: </w:t>
      </w:r>
      <w:r w:rsidR="00FA47EC" w:rsidRPr="00E45D39">
        <w:rPr>
          <w:rFonts w:ascii="Times New Roman" w:eastAsia="Times New Roman" w:hAnsi="Times New Roman" w:cs="Times New Roman"/>
          <w:i/>
          <w:iCs/>
          <w:sz w:val="18"/>
          <w:szCs w:val="18"/>
        </w:rPr>
        <w:t xml:space="preserve">Preliminary plan for </w:t>
      </w:r>
      <w:r w:rsidRPr="00E45D39">
        <w:rPr>
          <w:rFonts w:ascii="Times New Roman" w:eastAsia="Times New Roman" w:hAnsi="Times New Roman" w:cs="Times New Roman"/>
          <w:i/>
          <w:iCs/>
          <w:sz w:val="18"/>
          <w:szCs w:val="18"/>
        </w:rPr>
        <w:t>data and analysis involved for</w:t>
      </w:r>
      <w:r w:rsidR="00FA47EC" w:rsidRPr="00E45D39">
        <w:rPr>
          <w:rFonts w:ascii="Times New Roman" w:eastAsia="Times New Roman" w:hAnsi="Times New Roman" w:cs="Times New Roman"/>
          <w:i/>
          <w:iCs/>
          <w:sz w:val="18"/>
          <w:szCs w:val="18"/>
        </w:rPr>
        <w:t xml:space="preserve"> testing</w:t>
      </w:r>
      <w:r w:rsidRPr="00E45D39">
        <w:rPr>
          <w:rFonts w:ascii="Times New Roman" w:eastAsia="Times New Roman" w:hAnsi="Times New Roman" w:cs="Times New Roman"/>
          <w:i/>
          <w:iCs/>
          <w:sz w:val="18"/>
          <w:szCs w:val="18"/>
        </w:rPr>
        <w:t xml:space="preserve"> each hypothesis</w:t>
      </w:r>
      <w:r w:rsidR="007B41B5" w:rsidRPr="00E45D39">
        <w:rPr>
          <w:rFonts w:ascii="Times New Roman" w:eastAsia="Times New Roman" w:hAnsi="Times New Roman" w:cs="Times New Roman"/>
          <w:i/>
          <w:iCs/>
          <w:sz w:val="18"/>
          <w:szCs w:val="18"/>
        </w:rPr>
        <w:t xml:space="preserve">. The “constant” row shows what variables will be held constant for the analysis. The “variable” row explains which variables will be changed for the analysis. “Changes over time?” asks if there could be a difference in the changing variable when </w:t>
      </w:r>
      <w:r w:rsidR="00FA47EC" w:rsidRPr="00E45D39">
        <w:rPr>
          <w:rFonts w:ascii="Times New Roman" w:eastAsia="Times New Roman" w:hAnsi="Times New Roman" w:cs="Times New Roman"/>
          <w:i/>
          <w:iCs/>
          <w:sz w:val="18"/>
          <w:szCs w:val="18"/>
        </w:rPr>
        <w:t>comparing data from different</w:t>
      </w:r>
      <w:r w:rsidR="007B41B5" w:rsidRPr="00E45D39">
        <w:rPr>
          <w:rFonts w:ascii="Times New Roman" w:eastAsia="Times New Roman" w:hAnsi="Times New Roman" w:cs="Times New Roman"/>
          <w:i/>
          <w:iCs/>
          <w:sz w:val="18"/>
          <w:szCs w:val="18"/>
        </w:rPr>
        <w:t xml:space="preserve"> years or decades. Water amount </w:t>
      </w:r>
      <w:r w:rsidR="00E31E5C" w:rsidRPr="00E45D39">
        <w:rPr>
          <w:rFonts w:ascii="Times New Roman" w:eastAsia="Times New Roman" w:hAnsi="Times New Roman" w:cs="Times New Roman"/>
          <w:i/>
          <w:iCs/>
          <w:sz w:val="18"/>
          <w:szCs w:val="18"/>
        </w:rPr>
        <w:t>refers to</w:t>
      </w:r>
      <w:r w:rsidR="00FA47EC" w:rsidRPr="00E45D39">
        <w:rPr>
          <w:rFonts w:ascii="Times New Roman" w:eastAsia="Times New Roman" w:hAnsi="Times New Roman" w:cs="Times New Roman"/>
          <w:i/>
          <w:iCs/>
          <w:sz w:val="18"/>
          <w:szCs w:val="18"/>
        </w:rPr>
        <w:t xml:space="preserve"> assessing how water quantity might change and influence water quality</w:t>
      </w:r>
      <w:r w:rsidR="00A96390" w:rsidRPr="00E45D39">
        <w:rPr>
          <w:rFonts w:ascii="Times New Roman" w:eastAsia="Times New Roman" w:hAnsi="Times New Roman" w:cs="Times New Roman"/>
          <w:i/>
          <w:iCs/>
          <w:sz w:val="18"/>
          <w:szCs w:val="18"/>
        </w:rPr>
        <w:t>.</w:t>
      </w:r>
    </w:p>
    <w:p w14:paraId="601577E7" w14:textId="36DA3080" w:rsidR="00BE2E5E" w:rsidRDefault="00A96390" w:rsidP="00E27E45">
      <w:pPr>
        <w:spacing w:line="360" w:lineRule="auto"/>
        <w:rPr>
          <w:rFonts w:ascii="Times New Roman" w:eastAsia="Times New Roman" w:hAnsi="Times New Roman" w:cs="Times New Roman"/>
          <w:b/>
          <w:bCs/>
          <w:sz w:val="24"/>
          <w:szCs w:val="24"/>
        </w:rPr>
      </w:pPr>
      <w:r w:rsidRPr="00D16C95">
        <w:rPr>
          <w:rFonts w:ascii="Times New Roman" w:eastAsia="Times New Roman" w:hAnsi="Times New Roman" w:cs="Times New Roman"/>
          <w:noProof/>
          <w:color w:val="0000FF"/>
          <w:sz w:val="24"/>
          <w:szCs w:val="24"/>
        </w:rPr>
        <w:lastRenderedPageBreak/>
        <mc:AlternateContent>
          <mc:Choice Requires="wps">
            <w:drawing>
              <wp:anchor distT="45720" distB="45720" distL="114300" distR="114300" simplePos="0" relativeHeight="251691008" behindDoc="0" locked="0" layoutInCell="1" allowOverlap="1" wp14:anchorId="3BA23E7B" wp14:editId="5EF96A13">
                <wp:simplePos x="0" y="0"/>
                <wp:positionH relativeFrom="margin">
                  <wp:posOffset>-64135</wp:posOffset>
                </wp:positionH>
                <wp:positionV relativeFrom="paragraph">
                  <wp:posOffset>0</wp:posOffset>
                </wp:positionV>
                <wp:extent cx="5965825" cy="5295265"/>
                <wp:effectExtent l="0" t="0" r="0" b="63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825" cy="5295265"/>
                        </a:xfrm>
                        <a:prstGeom prst="rect">
                          <a:avLst/>
                        </a:prstGeom>
                        <a:solidFill>
                          <a:srgbClr val="FFFFFF"/>
                        </a:solidFill>
                        <a:ln w="9525">
                          <a:noFill/>
                          <a:miter lim="800000"/>
                          <a:headEnd/>
                          <a:tailEnd/>
                        </a:ln>
                      </wps:spPr>
                      <wps:txbx>
                        <w:txbxContent>
                          <w:p w14:paraId="67C8C1EA" w14:textId="14A8D3F5" w:rsidR="001128BA" w:rsidRDefault="001128BA" w:rsidP="004A1130">
                            <w:pPr>
                              <w:spacing w:line="480" w:lineRule="auto"/>
                              <w:rPr>
                                <w:rFonts w:ascii="Times New Roman" w:eastAsia="Times New Roman" w:hAnsi="Times New Roman" w:cs="Times New Roman"/>
                                <w:b/>
                                <w:bCs/>
                                <w:sz w:val="24"/>
                                <w:szCs w:val="24"/>
                              </w:rPr>
                            </w:pPr>
                            <w:r>
                              <w:rPr>
                                <w:noProof/>
                              </w:rPr>
                              <w:drawing>
                                <wp:inline distT="0" distB="0" distL="0" distR="0" wp14:anchorId="61BB41C6" wp14:editId="0DFF1DE0">
                                  <wp:extent cx="4516146" cy="24092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0082" cy="2438019"/>
                                          </a:xfrm>
                                          <a:prstGeom prst="rect">
                                            <a:avLst/>
                                          </a:prstGeom>
                                        </pic:spPr>
                                      </pic:pic>
                                    </a:graphicData>
                                  </a:graphic>
                                </wp:inline>
                              </w:drawing>
                            </w:r>
                          </w:p>
                          <w:p w14:paraId="0B5A21D1" w14:textId="2B6A6323" w:rsidR="00A96390" w:rsidRDefault="00A96390" w:rsidP="004A1130">
                            <w:pPr>
                              <w:spacing w:line="480" w:lineRule="auto"/>
                              <w:rPr>
                                <w:rFonts w:ascii="Times New Roman" w:eastAsia="Times New Roman" w:hAnsi="Times New Roman" w:cs="Times New Roman"/>
                                <w:b/>
                                <w:bCs/>
                                <w:sz w:val="24"/>
                                <w:szCs w:val="24"/>
                              </w:rPr>
                            </w:pPr>
                            <w:r>
                              <w:rPr>
                                <w:noProof/>
                              </w:rPr>
                              <w:drawing>
                                <wp:inline distT="0" distB="0" distL="0" distR="0" wp14:anchorId="2B6A031E" wp14:editId="546E4E09">
                                  <wp:extent cx="4488926" cy="2136992"/>
                                  <wp:effectExtent l="0" t="0" r="698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6"/>
                                          <a:stretch>
                                            <a:fillRect/>
                                          </a:stretch>
                                        </pic:blipFill>
                                        <pic:spPr>
                                          <a:xfrm>
                                            <a:off x="0" y="0"/>
                                            <a:ext cx="4529177" cy="2156154"/>
                                          </a:xfrm>
                                          <a:prstGeom prst="rect">
                                            <a:avLst/>
                                          </a:prstGeom>
                                        </pic:spPr>
                                      </pic:pic>
                                    </a:graphicData>
                                  </a:graphic>
                                </wp:inline>
                              </w:drawing>
                            </w:r>
                          </w:p>
                          <w:p w14:paraId="0CB179AA" w14:textId="4852FF83" w:rsidR="004A1130" w:rsidRPr="00E45D39" w:rsidRDefault="004A1130" w:rsidP="004A1130">
                            <w:pPr>
                              <w:spacing w:line="240" w:lineRule="auto"/>
                              <w:rPr>
                                <w:rFonts w:ascii="Times New Roman" w:eastAsia="Times New Roman" w:hAnsi="Times New Roman" w:cs="Times New Roman"/>
                                <w:i/>
                                <w:iCs/>
                                <w:sz w:val="18"/>
                                <w:szCs w:val="18"/>
                              </w:rPr>
                            </w:pPr>
                            <w:r w:rsidRPr="00E45D39">
                              <w:rPr>
                                <w:rFonts w:ascii="Times New Roman" w:eastAsia="Times New Roman" w:hAnsi="Times New Roman" w:cs="Times New Roman"/>
                                <w:b/>
                                <w:bCs/>
                                <w:i/>
                                <w:iCs/>
                                <w:sz w:val="18"/>
                                <w:szCs w:val="18"/>
                              </w:rPr>
                              <w:t>Figure 6:</w:t>
                            </w:r>
                            <w:r w:rsidRPr="00E45D39">
                              <w:rPr>
                                <w:rFonts w:ascii="Times New Roman" w:eastAsia="Times New Roman" w:hAnsi="Times New Roman" w:cs="Times New Roman"/>
                                <w:i/>
                                <w:iCs/>
                                <w:sz w:val="18"/>
                                <w:szCs w:val="18"/>
                              </w:rPr>
                              <w:t xml:space="preserve"> </w:t>
                            </w:r>
                            <w:r w:rsidR="00392916" w:rsidRPr="00E45D39">
                              <w:rPr>
                                <w:rFonts w:ascii="Times New Roman" w:eastAsia="Times New Roman" w:hAnsi="Times New Roman" w:cs="Times New Roman"/>
                                <w:i/>
                                <w:iCs/>
                                <w:sz w:val="18"/>
                                <w:szCs w:val="18"/>
                              </w:rPr>
                              <w:t xml:space="preserve">a) </w:t>
                            </w:r>
                            <w:r w:rsidRPr="00E45D39">
                              <w:rPr>
                                <w:rFonts w:ascii="Times New Roman" w:eastAsia="Times New Roman" w:hAnsi="Times New Roman" w:cs="Times New Roman"/>
                                <w:i/>
                                <w:iCs/>
                                <w:sz w:val="18"/>
                                <w:szCs w:val="18"/>
                              </w:rPr>
                              <w:t xml:space="preserve">Map of </w:t>
                            </w:r>
                            <w:r w:rsidR="00A96390" w:rsidRPr="00E45D39">
                              <w:rPr>
                                <w:rFonts w:ascii="Times New Roman" w:eastAsia="Times New Roman" w:hAnsi="Times New Roman" w:cs="Times New Roman"/>
                                <w:i/>
                                <w:iCs/>
                                <w:sz w:val="18"/>
                                <w:szCs w:val="18"/>
                              </w:rPr>
                              <w:t xml:space="preserve">all bedrock lithologies </w:t>
                            </w:r>
                            <w:r w:rsidRPr="00E45D39">
                              <w:rPr>
                                <w:rFonts w:ascii="Times New Roman" w:eastAsia="Times New Roman" w:hAnsi="Times New Roman" w:cs="Times New Roman"/>
                                <w:i/>
                                <w:iCs/>
                                <w:sz w:val="18"/>
                                <w:szCs w:val="18"/>
                              </w:rPr>
                              <w:t>across the CONUS</w:t>
                            </w:r>
                            <w:r w:rsidR="00A96390" w:rsidRPr="00E45D39">
                              <w:rPr>
                                <w:rFonts w:ascii="Times New Roman" w:eastAsia="Times New Roman" w:hAnsi="Times New Roman" w:cs="Times New Roman"/>
                                <w:i/>
                                <w:iCs/>
                                <w:sz w:val="18"/>
                                <w:szCs w:val="18"/>
                              </w:rPr>
                              <w:t xml:space="preserve">. </w:t>
                            </w:r>
                            <w:r w:rsidR="00392916" w:rsidRPr="00E45D39">
                              <w:rPr>
                                <w:rFonts w:ascii="Times New Roman" w:eastAsia="Times New Roman" w:hAnsi="Times New Roman" w:cs="Times New Roman"/>
                                <w:i/>
                                <w:iCs/>
                                <w:sz w:val="18"/>
                                <w:szCs w:val="18"/>
                              </w:rPr>
                              <w:t xml:space="preserve">b) </w:t>
                            </w:r>
                            <w:r w:rsidR="00A96390" w:rsidRPr="00E45D39">
                              <w:rPr>
                                <w:rFonts w:ascii="Times New Roman" w:eastAsia="Times New Roman" w:hAnsi="Times New Roman" w:cs="Times New Roman"/>
                                <w:i/>
                                <w:iCs/>
                                <w:sz w:val="18"/>
                                <w:szCs w:val="18"/>
                              </w:rPr>
                              <w:t xml:space="preserve">Map of lithologies with enough data and presence across climatic gradients to test my hypotheses. </w:t>
                            </w:r>
                          </w:p>
                          <w:p w14:paraId="0F951D37" w14:textId="77777777" w:rsidR="004A1130" w:rsidRDefault="004A1130" w:rsidP="004A1130">
                            <w:pPr>
                              <w:spacing w:line="480" w:lineRule="auto"/>
                              <w:rPr>
                                <w:rFonts w:ascii="Times New Roman" w:eastAsia="Times New Roman" w:hAnsi="Times New Roman" w:cs="Times New Roman"/>
                                <w:sz w:val="24"/>
                                <w:szCs w:val="24"/>
                              </w:rPr>
                            </w:pPr>
                          </w:p>
                          <w:p w14:paraId="668E9222" w14:textId="77777777" w:rsidR="004A1130" w:rsidRDefault="004A1130" w:rsidP="004A11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3BA23E7B" id="_x0000_s1035" type="#_x0000_t202" style="position:absolute;margin-left:-5.05pt;margin-top:0;width:469.75pt;height:416.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" stroked="f">
                <v:textbox>
                  <w:txbxContent>
                    <w:p w14:paraId="67C8C1EA" w14:textId="14A8D3F5" w:rsidR="001128BA" w:rsidRDefault="001128BA" w:rsidP="004A1130">
                      <w:pPr>
                        <w:spacing w:line="480" w:lineRule="auto"/>
                        <w:rPr>
                          <w:rFonts w:ascii="Times New Roman" w:eastAsia="Times New Roman" w:hAnsi="Times New Roman" w:cs="Times New Roman"/>
                          <w:b/>
                          <w:bCs/>
                          <w:sz w:val="24"/>
                          <w:szCs w:val="24"/>
                        </w:rPr>
                      </w:pPr>
                      <w:r>
                        <w:rPr>
                          <w:noProof/>
                        </w:rPr>
                        <w:drawing>
                          <wp:inline distT="0" distB="0" distL="0" distR="0" wp14:anchorId="61BB41C6" wp14:editId="0DFF1DE0">
                            <wp:extent cx="4516146" cy="24092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0082" cy="2438019"/>
                                    </a:xfrm>
                                    <a:prstGeom prst="rect">
                                      <a:avLst/>
                                    </a:prstGeom>
                                  </pic:spPr>
                                </pic:pic>
                              </a:graphicData>
                            </a:graphic>
                          </wp:inline>
                        </w:drawing>
                      </w:r>
                    </w:p>
                    <w:p w14:paraId="0B5A21D1" w14:textId="2B6A6323" w:rsidR="00A96390" w:rsidRDefault="00A96390" w:rsidP="004A1130">
                      <w:pPr>
                        <w:spacing w:line="480" w:lineRule="auto"/>
                        <w:rPr>
                          <w:rFonts w:ascii="Times New Roman" w:eastAsia="Times New Roman" w:hAnsi="Times New Roman" w:cs="Times New Roman"/>
                          <w:b/>
                          <w:bCs/>
                          <w:sz w:val="24"/>
                          <w:szCs w:val="24"/>
                        </w:rPr>
                      </w:pPr>
                      <w:r>
                        <w:rPr>
                          <w:noProof/>
                        </w:rPr>
                        <w:drawing>
                          <wp:inline distT="0" distB="0" distL="0" distR="0" wp14:anchorId="2B6A031E" wp14:editId="546E4E09">
                            <wp:extent cx="4488926" cy="2136992"/>
                            <wp:effectExtent l="0" t="0" r="698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8"/>
                                    <a:stretch>
                                      <a:fillRect/>
                                    </a:stretch>
                                  </pic:blipFill>
                                  <pic:spPr>
                                    <a:xfrm>
                                      <a:off x="0" y="0"/>
                                      <a:ext cx="4529177" cy="2156154"/>
                                    </a:xfrm>
                                    <a:prstGeom prst="rect">
                                      <a:avLst/>
                                    </a:prstGeom>
                                  </pic:spPr>
                                </pic:pic>
                              </a:graphicData>
                            </a:graphic>
                          </wp:inline>
                        </w:drawing>
                      </w:r>
                    </w:p>
                    <w:p w14:paraId="0CB179AA" w14:textId="4852FF83" w:rsidR="004A1130" w:rsidRPr="00E45D39" w:rsidRDefault="004A1130" w:rsidP="004A1130">
                      <w:pPr>
                        <w:spacing w:line="240" w:lineRule="auto"/>
                        <w:rPr>
                          <w:rFonts w:ascii="Times New Roman" w:eastAsia="Times New Roman" w:hAnsi="Times New Roman" w:cs="Times New Roman"/>
                          <w:i/>
                          <w:iCs/>
                          <w:sz w:val="18"/>
                          <w:szCs w:val="18"/>
                        </w:rPr>
                      </w:pPr>
                      <w:r w:rsidRPr="00E45D39">
                        <w:rPr>
                          <w:rFonts w:ascii="Times New Roman" w:eastAsia="Times New Roman" w:hAnsi="Times New Roman" w:cs="Times New Roman"/>
                          <w:b/>
                          <w:bCs/>
                          <w:i/>
                          <w:iCs/>
                          <w:sz w:val="18"/>
                          <w:szCs w:val="18"/>
                        </w:rPr>
                        <w:t>Figure 6:</w:t>
                      </w:r>
                      <w:r w:rsidRPr="00E45D39">
                        <w:rPr>
                          <w:rFonts w:ascii="Times New Roman" w:eastAsia="Times New Roman" w:hAnsi="Times New Roman" w:cs="Times New Roman"/>
                          <w:i/>
                          <w:iCs/>
                          <w:sz w:val="18"/>
                          <w:szCs w:val="18"/>
                        </w:rPr>
                        <w:t xml:space="preserve"> </w:t>
                      </w:r>
                      <w:r w:rsidR="00392916" w:rsidRPr="00E45D39">
                        <w:rPr>
                          <w:rFonts w:ascii="Times New Roman" w:eastAsia="Times New Roman" w:hAnsi="Times New Roman" w:cs="Times New Roman"/>
                          <w:i/>
                          <w:iCs/>
                          <w:sz w:val="18"/>
                          <w:szCs w:val="18"/>
                        </w:rPr>
                        <w:t xml:space="preserve">a) </w:t>
                      </w:r>
                      <w:r w:rsidRPr="00E45D39">
                        <w:rPr>
                          <w:rFonts w:ascii="Times New Roman" w:eastAsia="Times New Roman" w:hAnsi="Times New Roman" w:cs="Times New Roman"/>
                          <w:i/>
                          <w:iCs/>
                          <w:sz w:val="18"/>
                          <w:szCs w:val="18"/>
                        </w:rPr>
                        <w:t xml:space="preserve">Map of </w:t>
                      </w:r>
                      <w:r w:rsidR="00A96390" w:rsidRPr="00E45D39">
                        <w:rPr>
                          <w:rFonts w:ascii="Times New Roman" w:eastAsia="Times New Roman" w:hAnsi="Times New Roman" w:cs="Times New Roman"/>
                          <w:i/>
                          <w:iCs/>
                          <w:sz w:val="18"/>
                          <w:szCs w:val="18"/>
                        </w:rPr>
                        <w:t xml:space="preserve">all bedrock lithologies </w:t>
                      </w:r>
                      <w:r w:rsidRPr="00E45D39">
                        <w:rPr>
                          <w:rFonts w:ascii="Times New Roman" w:eastAsia="Times New Roman" w:hAnsi="Times New Roman" w:cs="Times New Roman"/>
                          <w:i/>
                          <w:iCs/>
                          <w:sz w:val="18"/>
                          <w:szCs w:val="18"/>
                        </w:rPr>
                        <w:t>across the CONUS</w:t>
                      </w:r>
                      <w:r w:rsidR="00A96390" w:rsidRPr="00E45D39">
                        <w:rPr>
                          <w:rFonts w:ascii="Times New Roman" w:eastAsia="Times New Roman" w:hAnsi="Times New Roman" w:cs="Times New Roman"/>
                          <w:i/>
                          <w:iCs/>
                          <w:sz w:val="18"/>
                          <w:szCs w:val="18"/>
                        </w:rPr>
                        <w:t xml:space="preserve">. </w:t>
                      </w:r>
                      <w:r w:rsidR="00392916" w:rsidRPr="00E45D39">
                        <w:rPr>
                          <w:rFonts w:ascii="Times New Roman" w:eastAsia="Times New Roman" w:hAnsi="Times New Roman" w:cs="Times New Roman"/>
                          <w:i/>
                          <w:iCs/>
                          <w:sz w:val="18"/>
                          <w:szCs w:val="18"/>
                        </w:rPr>
                        <w:t xml:space="preserve">b) </w:t>
                      </w:r>
                      <w:r w:rsidR="00A96390" w:rsidRPr="00E45D39">
                        <w:rPr>
                          <w:rFonts w:ascii="Times New Roman" w:eastAsia="Times New Roman" w:hAnsi="Times New Roman" w:cs="Times New Roman"/>
                          <w:i/>
                          <w:iCs/>
                          <w:sz w:val="18"/>
                          <w:szCs w:val="18"/>
                        </w:rPr>
                        <w:t xml:space="preserve">Map of lithologies with enough data and presence across climatic gradients to test my hypotheses. </w:t>
                      </w:r>
                    </w:p>
                    <w:p w14:paraId="0F951D37" w14:textId="77777777" w:rsidR="004A1130" w:rsidRDefault="004A1130" w:rsidP="004A1130">
                      <w:pPr>
                        <w:spacing w:line="480" w:lineRule="auto"/>
                        <w:rPr>
                          <w:rFonts w:ascii="Times New Roman" w:eastAsia="Times New Roman" w:hAnsi="Times New Roman" w:cs="Times New Roman"/>
                          <w:sz w:val="24"/>
                          <w:szCs w:val="24"/>
                        </w:rPr>
                      </w:pPr>
                    </w:p>
                    <w:p w14:paraId="668E9222" w14:textId="77777777" w:rsidR="004A1130" w:rsidRDefault="004A1130" w:rsidP="004A1130"/>
                  </w:txbxContent>
                </v:textbox>
                <w10:wrap type="square" anchorx="margin"/>
              </v:shape>
            </w:pict>
          </mc:Fallback>
        </mc:AlternateContent>
      </w:r>
      <w:r w:rsidR="00265474">
        <w:rPr>
          <w:rFonts w:ascii="Times New Roman" w:eastAsia="Times New Roman" w:hAnsi="Times New Roman" w:cs="Times New Roman"/>
          <w:noProof/>
          <w:color w:val="0000FF"/>
          <w:sz w:val="24"/>
          <w:szCs w:val="24"/>
        </w:rPr>
        <mc:AlternateContent>
          <mc:Choice Requires="wps">
            <w:drawing>
              <wp:anchor distT="0" distB="0" distL="114300" distR="114300" simplePos="0" relativeHeight="251692032" behindDoc="0" locked="0" layoutInCell="1" allowOverlap="1" wp14:anchorId="3B238E51" wp14:editId="54D984B3">
                <wp:simplePos x="0" y="0"/>
                <wp:positionH relativeFrom="column">
                  <wp:posOffset>27432</wp:posOffset>
                </wp:positionH>
                <wp:positionV relativeFrom="paragraph">
                  <wp:posOffset>0</wp:posOffset>
                </wp:positionV>
                <wp:extent cx="365760" cy="297180"/>
                <wp:effectExtent l="0" t="0" r="0" b="7620"/>
                <wp:wrapNone/>
                <wp:docPr id="253" name="Text Box 253"/>
                <wp:cNvGraphicFramePr/>
                <a:graphic xmlns:a="http://schemas.openxmlformats.org/drawingml/2006/main">
                  <a:graphicData uri="http://schemas.microsoft.com/office/word/2010/wordprocessingShape">
                    <wps:wsp>
                      <wps:cNvSpPr txBox="1"/>
                      <wps:spPr>
                        <a:xfrm>
                          <a:off x="0" y="0"/>
                          <a:ext cx="365760" cy="297180"/>
                        </a:xfrm>
                        <a:prstGeom prst="rect">
                          <a:avLst/>
                        </a:prstGeom>
                        <a:solidFill>
                          <a:schemeClr val="lt1"/>
                        </a:solidFill>
                        <a:ln w="6350">
                          <a:noFill/>
                        </a:ln>
                      </wps:spPr>
                      <wps:txbx>
                        <w:txbxContent>
                          <w:p w14:paraId="1A7A80A9" w14:textId="01442E3F" w:rsidR="001128BA" w:rsidRDefault="001128BA">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3B238E51" id="Text Box 253" o:spid="_x0000_s1036" type="#_x0000_t202" style="position:absolute;margin-left:2.15pt;margin-top:0;width:28.8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" fillcolor="white [3201]" stroked="f" strokeweight=".5pt">
                <v:textbox>
                  <w:txbxContent>
                    <w:p w14:paraId="1A7A80A9" w14:textId="01442E3F" w:rsidR="001128BA" w:rsidRDefault="001128BA">
                      <w:r>
                        <w:t>a)</w:t>
                      </w:r>
                    </w:p>
                  </w:txbxContent>
                </v:textbox>
              </v:shape>
            </w:pict>
          </mc:Fallback>
        </mc:AlternateContent>
      </w:r>
      <w:r w:rsidR="00265474">
        <w:rPr>
          <w:rFonts w:ascii="Times New Roman" w:eastAsia="Times New Roman" w:hAnsi="Times New Roman" w:cs="Times New Roman"/>
          <w:noProof/>
          <w:color w:val="0000FF"/>
          <w:sz w:val="24"/>
          <w:szCs w:val="24"/>
        </w:rPr>
        <mc:AlternateContent>
          <mc:Choice Requires="wps">
            <w:drawing>
              <wp:anchor distT="0" distB="0" distL="114300" distR="114300" simplePos="0" relativeHeight="251693056" behindDoc="0" locked="0" layoutInCell="1" allowOverlap="1" wp14:anchorId="4861069F" wp14:editId="3CACC6EE">
                <wp:simplePos x="0" y="0"/>
                <wp:positionH relativeFrom="margin">
                  <wp:posOffset>91059</wp:posOffset>
                </wp:positionH>
                <wp:positionV relativeFrom="paragraph">
                  <wp:posOffset>2642616</wp:posOffset>
                </wp:positionV>
                <wp:extent cx="324612" cy="27432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324612" cy="274320"/>
                        </a:xfrm>
                        <a:prstGeom prst="rect">
                          <a:avLst/>
                        </a:prstGeom>
                        <a:solidFill>
                          <a:schemeClr val="lt1"/>
                        </a:solidFill>
                        <a:ln w="6350">
                          <a:noFill/>
                        </a:ln>
                      </wps:spPr>
                      <wps:txbx>
                        <w:txbxContent>
                          <w:p w14:paraId="0A2A4919" w14:textId="31B91A5E" w:rsidR="001128BA" w:rsidRDefault="001128B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4861069F" id="Text Box 254" o:spid="_x0000_s1037" type="#_x0000_t202" style="position:absolute;margin-left:7.15pt;margin-top:208.1pt;width:25.55pt;height:21.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" fillcolor="white [3201]" stroked="f" strokeweight=".5pt">
                <v:textbox>
                  <w:txbxContent>
                    <w:p w14:paraId="0A2A4919" w14:textId="31B91A5E" w:rsidR="001128BA" w:rsidRDefault="001128BA">
                      <w:r>
                        <w:t>b)</w:t>
                      </w:r>
                    </w:p>
                  </w:txbxContent>
                </v:textbox>
                <w10:wrap anchorx="margin"/>
              </v:shape>
            </w:pict>
          </mc:Fallback>
        </mc:AlternateContent>
      </w:r>
    </w:p>
    <w:p w14:paraId="12236DB9" w14:textId="0E94E044" w:rsidR="00FB4887" w:rsidRDefault="003D32D2" w:rsidP="00E45D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3.</w:t>
      </w:r>
      <w:r w:rsidR="008F2034">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w:t>
      </w:r>
      <w:r w:rsidR="00FB4887" w:rsidRPr="00CC4741">
        <w:rPr>
          <w:rFonts w:ascii="Times New Roman" w:eastAsia="Times New Roman" w:hAnsi="Times New Roman" w:cs="Times New Roman"/>
          <w:b/>
          <w:bCs/>
          <w:sz w:val="24"/>
          <w:szCs w:val="24"/>
        </w:rPr>
        <w:t>Contribution to data collection</w:t>
      </w:r>
      <w:r w:rsidR="00FB4887">
        <w:rPr>
          <w:rFonts w:ascii="Times New Roman" w:eastAsia="Times New Roman" w:hAnsi="Times New Roman" w:cs="Times New Roman"/>
          <w:b/>
          <w:bCs/>
          <w:sz w:val="24"/>
          <w:szCs w:val="24"/>
        </w:rPr>
        <w:t xml:space="preserve"> and field skills</w:t>
      </w:r>
      <w:r w:rsidR="008F2034">
        <w:rPr>
          <w:rFonts w:ascii="Times New Roman" w:eastAsia="Times New Roman" w:hAnsi="Times New Roman" w:cs="Times New Roman"/>
          <w:b/>
          <w:bCs/>
          <w:sz w:val="24"/>
          <w:szCs w:val="24"/>
        </w:rPr>
        <w:t xml:space="preserve"> and timeline</w:t>
      </w:r>
    </w:p>
    <w:p w14:paraId="6CD0C9B3" w14:textId="050BDA90" w:rsidR="00985B1B" w:rsidRDefault="007A6B47" w:rsidP="00E45D3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research is based on </w:t>
      </w:r>
      <w:r w:rsidR="004A1130">
        <w:rPr>
          <w:rFonts w:ascii="Times New Roman" w:eastAsia="Times New Roman" w:hAnsi="Times New Roman" w:cs="Times New Roman"/>
          <w:sz w:val="24"/>
          <w:szCs w:val="24"/>
        </w:rPr>
        <w:t xml:space="preserve">analyzing </w:t>
      </w:r>
      <w:r>
        <w:rPr>
          <w:rFonts w:ascii="Times New Roman" w:eastAsia="Times New Roman" w:hAnsi="Times New Roman" w:cs="Times New Roman"/>
          <w:sz w:val="24"/>
          <w:szCs w:val="24"/>
        </w:rPr>
        <w:t>existing data, however, wi</w:t>
      </w:r>
      <w:r w:rsidR="00FB4887">
        <w:rPr>
          <w:rFonts w:ascii="Times New Roman" w:eastAsia="Times New Roman" w:hAnsi="Times New Roman" w:cs="Times New Roman"/>
          <w:sz w:val="24"/>
          <w:szCs w:val="24"/>
        </w:rPr>
        <w:t xml:space="preserve">thout </w:t>
      </w:r>
      <w:r w:rsidR="004A1130">
        <w:rPr>
          <w:rFonts w:ascii="Times New Roman" w:eastAsia="Times New Roman" w:hAnsi="Times New Roman" w:cs="Times New Roman"/>
          <w:sz w:val="24"/>
          <w:szCs w:val="24"/>
        </w:rPr>
        <w:t xml:space="preserve">intense </w:t>
      </w:r>
      <w:r w:rsidR="00FB4887">
        <w:rPr>
          <w:rFonts w:ascii="Times New Roman" w:eastAsia="Times New Roman" w:hAnsi="Times New Roman" w:cs="Times New Roman"/>
          <w:sz w:val="24"/>
          <w:szCs w:val="24"/>
        </w:rPr>
        <w:t>data collection efforts</w:t>
      </w:r>
      <w:r w:rsidR="004A1130">
        <w:rPr>
          <w:rFonts w:ascii="Times New Roman" w:eastAsia="Times New Roman" w:hAnsi="Times New Roman" w:cs="Times New Roman"/>
          <w:sz w:val="24"/>
          <w:szCs w:val="24"/>
        </w:rPr>
        <w:t xml:space="preserve"> by others</w:t>
      </w:r>
      <w:r w:rsidR="00FB48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00FB4887">
        <w:rPr>
          <w:rFonts w:ascii="Times New Roman" w:eastAsia="Times New Roman" w:hAnsi="Times New Roman" w:cs="Times New Roman"/>
          <w:sz w:val="24"/>
          <w:szCs w:val="24"/>
        </w:rPr>
        <w:t xml:space="preserve"> would not be able to have access to any of these existing data. </w:t>
      </w:r>
      <w:r w:rsidR="004A1130">
        <w:rPr>
          <w:rFonts w:ascii="Times New Roman" w:eastAsia="Times New Roman" w:hAnsi="Times New Roman" w:cs="Times New Roman"/>
          <w:sz w:val="24"/>
          <w:szCs w:val="24"/>
        </w:rPr>
        <w:t xml:space="preserve">To contribute to data collection for future use, </w:t>
      </w:r>
      <w:r w:rsidR="00FB4887">
        <w:rPr>
          <w:rFonts w:ascii="Times New Roman" w:eastAsia="Times New Roman" w:hAnsi="Times New Roman" w:cs="Times New Roman"/>
          <w:sz w:val="24"/>
          <w:szCs w:val="24"/>
        </w:rPr>
        <w:t>I will join several fieldwork campaigns at S</w:t>
      </w:r>
      <w:r w:rsidR="00C2101B">
        <w:rPr>
          <w:rFonts w:ascii="Times New Roman" w:eastAsia="Times New Roman" w:hAnsi="Times New Roman" w:cs="Times New Roman"/>
          <w:sz w:val="24"/>
          <w:szCs w:val="24"/>
        </w:rPr>
        <w:t>leepers River Research Watershed (SWWR)</w:t>
      </w:r>
      <w:r w:rsidR="00FB4887">
        <w:rPr>
          <w:rFonts w:ascii="Times New Roman" w:eastAsia="Times New Roman" w:hAnsi="Times New Roman" w:cs="Times New Roman"/>
          <w:sz w:val="24"/>
          <w:szCs w:val="24"/>
        </w:rPr>
        <w:t xml:space="preserve"> </w:t>
      </w:r>
      <w:r w:rsidR="008F2034">
        <w:rPr>
          <w:rFonts w:ascii="Times New Roman" w:eastAsia="Times New Roman" w:hAnsi="Times New Roman" w:cs="Times New Roman"/>
          <w:sz w:val="24"/>
          <w:szCs w:val="24"/>
        </w:rPr>
        <w:t>and</w:t>
      </w:r>
      <w:r w:rsidR="00FB4887">
        <w:rPr>
          <w:rFonts w:ascii="Times New Roman" w:eastAsia="Times New Roman" w:hAnsi="Times New Roman" w:cs="Times New Roman"/>
          <w:sz w:val="24"/>
          <w:szCs w:val="24"/>
        </w:rPr>
        <w:t xml:space="preserve"> the I</w:t>
      </w:r>
      <w:r w:rsidR="008364BB">
        <w:rPr>
          <w:rFonts w:ascii="Times New Roman" w:eastAsia="Times New Roman" w:hAnsi="Times New Roman" w:cs="Times New Roman"/>
          <w:sz w:val="24"/>
          <w:szCs w:val="24"/>
        </w:rPr>
        <w:t xml:space="preserve">llilouette </w:t>
      </w:r>
      <w:r w:rsidR="00FB4887">
        <w:rPr>
          <w:rFonts w:ascii="Times New Roman" w:eastAsia="Times New Roman" w:hAnsi="Times New Roman" w:cs="Times New Roman"/>
          <w:sz w:val="24"/>
          <w:szCs w:val="24"/>
        </w:rPr>
        <w:t>C</w:t>
      </w:r>
      <w:r w:rsidR="008364BB">
        <w:rPr>
          <w:rFonts w:ascii="Times New Roman" w:eastAsia="Times New Roman" w:hAnsi="Times New Roman" w:cs="Times New Roman"/>
          <w:sz w:val="24"/>
          <w:szCs w:val="24"/>
        </w:rPr>
        <w:t xml:space="preserve">reek </w:t>
      </w:r>
      <w:r w:rsidR="00FB4887">
        <w:rPr>
          <w:rFonts w:ascii="Times New Roman" w:eastAsia="Times New Roman" w:hAnsi="Times New Roman" w:cs="Times New Roman"/>
          <w:sz w:val="24"/>
          <w:szCs w:val="24"/>
        </w:rPr>
        <w:t>B</w:t>
      </w:r>
      <w:r w:rsidR="008364BB">
        <w:rPr>
          <w:rFonts w:ascii="Times New Roman" w:eastAsia="Times New Roman" w:hAnsi="Times New Roman" w:cs="Times New Roman"/>
          <w:sz w:val="24"/>
          <w:szCs w:val="24"/>
        </w:rPr>
        <w:t>asin (ICB)</w:t>
      </w:r>
      <w:r w:rsidR="001C3174">
        <w:rPr>
          <w:rFonts w:ascii="Times New Roman" w:eastAsia="Times New Roman" w:hAnsi="Times New Roman" w:cs="Times New Roman"/>
          <w:sz w:val="24"/>
          <w:szCs w:val="24"/>
        </w:rPr>
        <w:t>.</w:t>
      </w:r>
      <w:r w:rsidR="00FB4887">
        <w:rPr>
          <w:rFonts w:ascii="Times New Roman" w:eastAsia="Times New Roman" w:hAnsi="Times New Roman" w:cs="Times New Roman"/>
          <w:sz w:val="24"/>
          <w:szCs w:val="24"/>
        </w:rPr>
        <w:t xml:space="preserve"> </w:t>
      </w:r>
      <w:r w:rsidR="001C3174">
        <w:rPr>
          <w:rFonts w:ascii="Times New Roman" w:eastAsia="Times New Roman" w:hAnsi="Times New Roman" w:cs="Times New Roman"/>
          <w:sz w:val="24"/>
          <w:szCs w:val="24"/>
        </w:rPr>
        <w:t>At these two sites,</w:t>
      </w:r>
      <w:r w:rsidR="00FB4887">
        <w:rPr>
          <w:rFonts w:ascii="Times New Roman" w:eastAsia="Times New Roman" w:hAnsi="Times New Roman" w:cs="Times New Roman"/>
          <w:sz w:val="24"/>
          <w:szCs w:val="24"/>
        </w:rPr>
        <w:t xml:space="preserve"> I will learn ecohydrological methods, </w:t>
      </w:r>
      <w:r w:rsidR="008F2034">
        <w:rPr>
          <w:rFonts w:ascii="Times New Roman" w:eastAsia="Times New Roman" w:hAnsi="Times New Roman" w:cs="Times New Roman"/>
          <w:sz w:val="24"/>
          <w:szCs w:val="24"/>
        </w:rPr>
        <w:t>sample,</w:t>
      </w:r>
      <w:r w:rsidR="00FB4887">
        <w:rPr>
          <w:rFonts w:ascii="Times New Roman" w:eastAsia="Times New Roman" w:hAnsi="Times New Roman" w:cs="Times New Roman"/>
          <w:sz w:val="24"/>
          <w:szCs w:val="24"/>
        </w:rPr>
        <w:t xml:space="preserve"> and data collection.</w:t>
      </w:r>
      <w:r w:rsidR="001C3174">
        <w:rPr>
          <w:rFonts w:ascii="Times New Roman" w:eastAsia="Times New Roman" w:hAnsi="Times New Roman" w:cs="Times New Roman"/>
          <w:sz w:val="24"/>
          <w:szCs w:val="24"/>
        </w:rPr>
        <w:t xml:space="preserve"> The methods I will learn at these sites include </w:t>
      </w:r>
      <w:r w:rsidR="001C3174" w:rsidRPr="00E45D39">
        <w:rPr>
          <w:rFonts w:ascii="Times New Roman" w:hAnsi="Times New Roman" w:cs="Times New Roman"/>
          <w:sz w:val="24"/>
          <w:szCs w:val="24"/>
        </w:rPr>
        <w:t>stream and precip</w:t>
      </w:r>
      <w:r w:rsidR="001C3174">
        <w:rPr>
          <w:rFonts w:ascii="Times New Roman" w:hAnsi="Times New Roman" w:cs="Times New Roman"/>
          <w:sz w:val="24"/>
          <w:szCs w:val="24"/>
        </w:rPr>
        <w:t>itation</w:t>
      </w:r>
      <w:r w:rsidR="001C3174" w:rsidRPr="00E45D39">
        <w:rPr>
          <w:rFonts w:ascii="Times New Roman" w:hAnsi="Times New Roman" w:cs="Times New Roman"/>
          <w:sz w:val="24"/>
          <w:szCs w:val="24"/>
        </w:rPr>
        <w:t xml:space="preserve"> sampling</w:t>
      </w:r>
      <w:r w:rsidR="001C3174">
        <w:rPr>
          <w:rFonts w:ascii="Times New Roman" w:hAnsi="Times New Roman" w:cs="Times New Roman"/>
          <w:sz w:val="24"/>
          <w:szCs w:val="24"/>
        </w:rPr>
        <w:t xml:space="preserve">, </w:t>
      </w:r>
      <w:r w:rsidR="001C3174" w:rsidRPr="00E45D39">
        <w:rPr>
          <w:rFonts w:ascii="Times New Roman" w:hAnsi="Times New Roman" w:cs="Times New Roman"/>
          <w:sz w:val="24"/>
          <w:szCs w:val="24"/>
        </w:rPr>
        <w:t>g</w:t>
      </w:r>
      <w:r w:rsidR="001C3174">
        <w:rPr>
          <w:rFonts w:ascii="Times New Roman" w:hAnsi="Times New Roman" w:cs="Times New Roman"/>
          <w:sz w:val="24"/>
          <w:szCs w:val="24"/>
        </w:rPr>
        <w:t>roundwater</w:t>
      </w:r>
      <w:r w:rsidR="001C3174" w:rsidRPr="00E45D39">
        <w:rPr>
          <w:rFonts w:ascii="Times New Roman" w:hAnsi="Times New Roman" w:cs="Times New Roman"/>
          <w:sz w:val="24"/>
          <w:szCs w:val="24"/>
        </w:rPr>
        <w:t xml:space="preserve"> sampling,</w:t>
      </w:r>
      <w:r w:rsidR="001C3174">
        <w:rPr>
          <w:rFonts w:ascii="Times New Roman" w:hAnsi="Times New Roman" w:cs="Times New Roman"/>
          <w:sz w:val="24"/>
          <w:szCs w:val="24"/>
        </w:rPr>
        <w:t xml:space="preserve"> and</w:t>
      </w:r>
      <w:r w:rsidR="001C3174" w:rsidRPr="00E45D39">
        <w:rPr>
          <w:rFonts w:ascii="Times New Roman" w:hAnsi="Times New Roman" w:cs="Times New Roman"/>
          <w:sz w:val="24"/>
          <w:szCs w:val="24"/>
        </w:rPr>
        <w:t xml:space="preserve"> sensor data download</w:t>
      </w:r>
      <w:r w:rsidR="001C3174">
        <w:rPr>
          <w:rFonts w:ascii="Times New Roman" w:hAnsi="Times New Roman" w:cs="Times New Roman"/>
          <w:sz w:val="24"/>
          <w:szCs w:val="24"/>
        </w:rPr>
        <w:t xml:space="preserve">ing. </w:t>
      </w:r>
      <w:r w:rsidR="00FB4887">
        <w:rPr>
          <w:rFonts w:ascii="Times New Roman" w:eastAsia="Times New Roman" w:hAnsi="Times New Roman" w:cs="Times New Roman"/>
          <w:sz w:val="24"/>
          <w:szCs w:val="24"/>
        </w:rPr>
        <w:t xml:space="preserve">These data might not be used in my research </w:t>
      </w:r>
      <w:r w:rsidR="008F2034">
        <w:rPr>
          <w:rFonts w:ascii="Times New Roman" w:eastAsia="Times New Roman" w:hAnsi="Times New Roman" w:cs="Times New Roman"/>
          <w:sz w:val="24"/>
          <w:szCs w:val="24"/>
        </w:rPr>
        <w:t>directly but</w:t>
      </w:r>
      <w:r w:rsidR="00FB4887">
        <w:rPr>
          <w:rFonts w:ascii="Times New Roman" w:eastAsia="Times New Roman" w:hAnsi="Times New Roman" w:cs="Times New Roman"/>
          <w:sz w:val="24"/>
          <w:szCs w:val="24"/>
        </w:rPr>
        <w:t xml:space="preserve"> will contribute to future data analyses by the </w:t>
      </w:r>
      <w:r w:rsidR="00656C02">
        <w:rPr>
          <w:rFonts w:ascii="Times New Roman" w:eastAsia="Times New Roman" w:hAnsi="Times New Roman" w:cs="Times New Roman"/>
          <w:sz w:val="24"/>
          <w:szCs w:val="24"/>
        </w:rPr>
        <w:t>CZ</w:t>
      </w:r>
      <w:r w:rsidR="00FB4887">
        <w:rPr>
          <w:rFonts w:ascii="Times New Roman" w:eastAsia="Times New Roman" w:hAnsi="Times New Roman" w:cs="Times New Roman"/>
          <w:sz w:val="24"/>
          <w:szCs w:val="24"/>
        </w:rPr>
        <w:t xml:space="preserve"> community. Further, this approach allows me to gain skills in sample and data collection </w:t>
      </w:r>
      <w:r w:rsidR="00FB4887">
        <w:rPr>
          <w:rFonts w:ascii="Times New Roman" w:eastAsia="Times New Roman" w:hAnsi="Times New Roman" w:cs="Times New Roman"/>
          <w:sz w:val="24"/>
          <w:szCs w:val="24"/>
        </w:rPr>
        <w:lastRenderedPageBreak/>
        <w:t>alongside with data analyses skills through this project</w:t>
      </w:r>
      <w:r w:rsidR="004A1130">
        <w:rPr>
          <w:rFonts w:ascii="Times New Roman" w:eastAsia="Times New Roman" w:hAnsi="Times New Roman" w:cs="Times New Roman"/>
          <w:sz w:val="24"/>
          <w:szCs w:val="24"/>
        </w:rPr>
        <w:t xml:space="preserve"> that will help me with my future career </w:t>
      </w:r>
      <w:r w:rsidR="008F2034" w:rsidRPr="00E51115">
        <w:rPr>
          <w:rFonts w:ascii="Times New Roman" w:eastAsia="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525B6650" wp14:editId="40D5330F">
                <wp:simplePos x="0" y="0"/>
                <wp:positionH relativeFrom="margin">
                  <wp:align>right</wp:align>
                </wp:positionH>
                <wp:positionV relativeFrom="paragraph">
                  <wp:posOffset>611864</wp:posOffset>
                </wp:positionV>
                <wp:extent cx="6108065" cy="4516120"/>
                <wp:effectExtent l="0" t="0" r="6985"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065" cy="4516120"/>
                        </a:xfrm>
                        <a:prstGeom prst="rect">
                          <a:avLst/>
                        </a:prstGeom>
                        <a:solidFill>
                          <a:srgbClr val="FFFFFF"/>
                        </a:solidFill>
                        <a:ln w="9525">
                          <a:noFill/>
                          <a:miter lim="800000"/>
                          <a:headEnd/>
                          <a:tailEnd/>
                        </a:ln>
                      </wps:spPr>
                      <wps:txbx>
                        <w:txbxContent>
                          <w:p w14:paraId="6EF3F7A9" w14:textId="77777777" w:rsidR="008A5974" w:rsidRPr="00E45D39" w:rsidRDefault="008A5974" w:rsidP="008F2034">
                            <w:pPr>
                              <w:spacing w:line="480" w:lineRule="auto"/>
                              <w:rPr>
                                <w:rFonts w:ascii="Times New Roman" w:eastAsia="Times New Roman" w:hAnsi="Times New Roman" w:cs="Times New Roman"/>
                                <w:sz w:val="20"/>
                                <w:szCs w:val="20"/>
                              </w:rPr>
                            </w:pPr>
                          </w:p>
                          <w:tbl>
                            <w:tblPr>
                              <w:tblStyle w:val="2"/>
                              <w:tblW w:w="7920" w:type="dxa"/>
                              <w:tblInd w:w="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8A5974" w:rsidRPr="008A5974" w14:paraId="0E159468" w14:textId="77777777" w:rsidTr="00CA4842">
                              <w:tc>
                                <w:tcPr>
                                  <w:tcW w:w="3960" w:type="dxa"/>
                                  <w:shd w:val="clear" w:color="auto" w:fill="auto"/>
                                  <w:tcMar>
                                    <w:top w:w="100" w:type="dxa"/>
                                    <w:left w:w="100" w:type="dxa"/>
                                    <w:bottom w:w="100" w:type="dxa"/>
                                    <w:right w:w="100" w:type="dxa"/>
                                  </w:tcMar>
                                </w:tcPr>
                                <w:p w14:paraId="207108C1" w14:textId="33764AC2" w:rsidR="008A5974" w:rsidRPr="00E45D39" w:rsidRDefault="008A5974" w:rsidP="00E51115">
                                  <w:pPr>
                                    <w:widowControl w:val="0"/>
                                    <w:spacing w:line="240" w:lineRule="auto"/>
                                    <w:rPr>
                                      <w:rFonts w:ascii="Times New Roman" w:eastAsia="Times New Roman" w:hAnsi="Times New Roman" w:cs="Times New Roman"/>
                                      <w:b/>
                                      <w:sz w:val="18"/>
                                      <w:szCs w:val="18"/>
                                    </w:rPr>
                                  </w:pPr>
                                  <w:r w:rsidRPr="00E45D39">
                                    <w:rPr>
                                      <w:rFonts w:ascii="Times New Roman" w:eastAsia="Times New Roman" w:hAnsi="Times New Roman" w:cs="Times New Roman"/>
                                      <w:b/>
                                      <w:sz w:val="18"/>
                                      <w:szCs w:val="18"/>
                                    </w:rPr>
                                    <w:t>Season/Month</w:t>
                                  </w:r>
                                </w:p>
                              </w:tc>
                              <w:tc>
                                <w:tcPr>
                                  <w:tcW w:w="3960" w:type="dxa"/>
                                  <w:shd w:val="clear" w:color="auto" w:fill="auto"/>
                                  <w:tcMar>
                                    <w:top w:w="100" w:type="dxa"/>
                                    <w:left w:w="100" w:type="dxa"/>
                                    <w:bottom w:w="100" w:type="dxa"/>
                                    <w:right w:w="100" w:type="dxa"/>
                                  </w:tcMar>
                                </w:tcPr>
                                <w:p w14:paraId="2B699F6B" w14:textId="5C1EC925" w:rsidR="008A5974" w:rsidRPr="00E45D39" w:rsidRDefault="008A5974" w:rsidP="00E51115">
                                  <w:pPr>
                                    <w:widowControl w:val="0"/>
                                    <w:spacing w:line="240" w:lineRule="auto"/>
                                    <w:rPr>
                                      <w:rFonts w:ascii="Times New Roman" w:eastAsia="Times New Roman" w:hAnsi="Times New Roman" w:cs="Times New Roman"/>
                                      <w:b/>
                                      <w:sz w:val="18"/>
                                      <w:szCs w:val="18"/>
                                    </w:rPr>
                                  </w:pPr>
                                  <w:r w:rsidRPr="00E45D39">
                                    <w:rPr>
                                      <w:rFonts w:ascii="Times New Roman" w:eastAsia="Times New Roman" w:hAnsi="Times New Roman" w:cs="Times New Roman"/>
                                      <w:b/>
                                      <w:sz w:val="18"/>
                                      <w:szCs w:val="18"/>
                                    </w:rPr>
                                    <w:t>Task</w:t>
                                  </w:r>
                                </w:p>
                              </w:tc>
                            </w:tr>
                            <w:tr w:rsidR="008A5974" w:rsidRPr="008A5974" w14:paraId="29354978" w14:textId="77777777" w:rsidTr="00CA4842">
                              <w:tc>
                                <w:tcPr>
                                  <w:tcW w:w="3960" w:type="dxa"/>
                                  <w:shd w:val="clear" w:color="auto" w:fill="auto"/>
                                  <w:tcMar>
                                    <w:top w:w="100" w:type="dxa"/>
                                    <w:left w:w="100" w:type="dxa"/>
                                    <w:bottom w:w="100" w:type="dxa"/>
                                    <w:right w:w="100" w:type="dxa"/>
                                  </w:tcMar>
                                </w:tcPr>
                                <w:p w14:paraId="6CEB06A9" w14:textId="32CACD04"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Spring 2023</w:t>
                                  </w:r>
                                </w:p>
                              </w:tc>
                              <w:tc>
                                <w:tcPr>
                                  <w:tcW w:w="3960" w:type="dxa"/>
                                  <w:shd w:val="clear" w:color="auto" w:fill="auto"/>
                                  <w:tcMar>
                                    <w:top w:w="100" w:type="dxa"/>
                                    <w:left w:w="100" w:type="dxa"/>
                                    <w:bottom w:w="100" w:type="dxa"/>
                                    <w:right w:w="100" w:type="dxa"/>
                                  </w:tcMar>
                                </w:tcPr>
                                <w:p w14:paraId="0F6B7A08" w14:textId="2927ED31" w:rsidR="008A5974" w:rsidRPr="00E45D39" w:rsidRDefault="008A5974" w:rsidP="00E51115">
                                  <w:pPr>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 xml:space="preserve">Proposal Defense </w:t>
                                  </w:r>
                                </w:p>
                              </w:tc>
                            </w:tr>
                            <w:tr w:rsidR="00544EAC" w:rsidRPr="008A5974" w14:paraId="5DFF9F6F" w14:textId="77777777" w:rsidTr="00CA4842">
                              <w:tc>
                                <w:tcPr>
                                  <w:tcW w:w="3960" w:type="dxa"/>
                                  <w:shd w:val="clear" w:color="auto" w:fill="auto"/>
                                  <w:tcMar>
                                    <w:top w:w="100" w:type="dxa"/>
                                    <w:left w:w="100" w:type="dxa"/>
                                    <w:bottom w:w="100" w:type="dxa"/>
                                    <w:right w:w="100" w:type="dxa"/>
                                  </w:tcMar>
                                </w:tcPr>
                                <w:p w14:paraId="38B53D08" w14:textId="3F58831B" w:rsidR="00544EAC" w:rsidRPr="00544EAC" w:rsidRDefault="00544EAC" w:rsidP="00E51115">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Throughout the year</w:t>
                                  </w:r>
                                </w:p>
                              </w:tc>
                              <w:tc>
                                <w:tcPr>
                                  <w:tcW w:w="3960" w:type="dxa"/>
                                  <w:shd w:val="clear" w:color="auto" w:fill="auto"/>
                                  <w:tcMar>
                                    <w:top w:w="100" w:type="dxa"/>
                                    <w:left w:w="100" w:type="dxa"/>
                                    <w:bottom w:w="100" w:type="dxa"/>
                                    <w:right w:w="100" w:type="dxa"/>
                                  </w:tcMar>
                                </w:tcPr>
                                <w:p w14:paraId="1BF3408A" w14:textId="28D413B1" w:rsidR="00544EAC" w:rsidRPr="00544EAC" w:rsidRDefault="00544EAC"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Join USGS at SRRW for fieldwork</w:t>
                                  </w:r>
                                </w:p>
                              </w:tc>
                            </w:tr>
                            <w:tr w:rsidR="008A5974" w:rsidRPr="008A5974" w14:paraId="390153D2" w14:textId="77777777" w:rsidTr="00CA4842">
                              <w:tc>
                                <w:tcPr>
                                  <w:tcW w:w="3960" w:type="dxa"/>
                                  <w:shd w:val="clear" w:color="auto" w:fill="auto"/>
                                  <w:tcMar>
                                    <w:top w:w="100" w:type="dxa"/>
                                    <w:left w:w="100" w:type="dxa"/>
                                    <w:bottom w:w="100" w:type="dxa"/>
                                    <w:right w:w="100" w:type="dxa"/>
                                  </w:tcMar>
                                </w:tcPr>
                                <w:p w14:paraId="7C503BC9" w14:textId="506B5D3A" w:rsidR="008A5974" w:rsidRPr="00E45D39" w:rsidRDefault="00A96390" w:rsidP="00E51115">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May, June </w:t>
                                  </w:r>
                                  <w:r w:rsidR="008A5974" w:rsidRPr="00E45D39">
                                    <w:rPr>
                                      <w:rFonts w:ascii="Times New Roman" w:eastAsia="Times New Roman" w:hAnsi="Times New Roman" w:cs="Times New Roman"/>
                                      <w:sz w:val="18"/>
                                      <w:szCs w:val="18"/>
                                    </w:rPr>
                                    <w:t>2023</w:t>
                                  </w:r>
                                </w:p>
                              </w:tc>
                              <w:tc>
                                <w:tcPr>
                                  <w:tcW w:w="3960" w:type="dxa"/>
                                  <w:shd w:val="clear" w:color="auto" w:fill="auto"/>
                                  <w:tcMar>
                                    <w:top w:w="100" w:type="dxa"/>
                                    <w:left w:w="100" w:type="dxa"/>
                                    <w:bottom w:w="100" w:type="dxa"/>
                                    <w:right w:w="100" w:type="dxa"/>
                                  </w:tcMar>
                                </w:tcPr>
                                <w:p w14:paraId="10D1DCF7" w14:textId="1C94A97D" w:rsidR="008A5974" w:rsidRDefault="00A96390">
                                  <w:pPr>
                                    <w:rPr>
                                      <w:rFonts w:ascii="Times New Roman" w:eastAsia="Times New Roman" w:hAnsi="Times New Roman" w:cs="Times New Roman"/>
                                      <w:sz w:val="18"/>
                                      <w:szCs w:val="18"/>
                                    </w:rPr>
                                  </w:pPr>
                                  <w:r>
                                    <w:rPr>
                                      <w:rFonts w:ascii="Times New Roman" w:eastAsia="Times New Roman" w:hAnsi="Times New Roman" w:cs="Times New Roman"/>
                                      <w:sz w:val="18"/>
                                      <w:szCs w:val="18"/>
                                    </w:rPr>
                                    <w:t>Exploratory data analyses, assessing data availability</w:t>
                                  </w:r>
                                </w:p>
                                <w:p w14:paraId="2D127AE4" w14:textId="409C2A92" w:rsidR="00A96390" w:rsidRPr="00E45D39" w:rsidRDefault="00A96390" w:rsidP="00E45D39">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Present at the </w:t>
                                  </w:r>
                                  <w:proofErr w:type="spellStart"/>
                                  <w:r>
                                    <w:rPr>
                                      <w:rFonts w:ascii="Times New Roman" w:eastAsia="Times New Roman" w:hAnsi="Times New Roman" w:cs="Times New Roman"/>
                                      <w:sz w:val="18"/>
                                      <w:szCs w:val="18"/>
                                    </w:rPr>
                                    <w:t>CZNet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allhands</w:t>
                                  </w:r>
                                  <w:proofErr w:type="spellEnd"/>
                                  <w:r>
                                    <w:rPr>
                                      <w:rFonts w:ascii="Times New Roman" w:eastAsia="Times New Roman" w:hAnsi="Times New Roman" w:cs="Times New Roman"/>
                                      <w:sz w:val="18"/>
                                      <w:szCs w:val="18"/>
                                    </w:rPr>
                                    <w:t xml:space="preserve"> meeting</w:t>
                                  </w:r>
                                </w:p>
                              </w:tc>
                            </w:tr>
                            <w:tr w:rsidR="008A5974" w:rsidRPr="008A5974" w14:paraId="36BD4F2B" w14:textId="77777777" w:rsidTr="00CA4842">
                              <w:tc>
                                <w:tcPr>
                                  <w:tcW w:w="3960" w:type="dxa"/>
                                  <w:shd w:val="clear" w:color="auto" w:fill="auto"/>
                                  <w:tcMar>
                                    <w:top w:w="100" w:type="dxa"/>
                                    <w:left w:w="100" w:type="dxa"/>
                                    <w:bottom w:w="100" w:type="dxa"/>
                                    <w:right w:w="100" w:type="dxa"/>
                                  </w:tcMar>
                                </w:tcPr>
                                <w:p w14:paraId="02F974B6" w14:textId="0E36E100"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July 2023</w:t>
                                  </w:r>
                                </w:p>
                              </w:tc>
                              <w:tc>
                                <w:tcPr>
                                  <w:tcW w:w="3960" w:type="dxa"/>
                                  <w:shd w:val="clear" w:color="auto" w:fill="auto"/>
                                  <w:tcMar>
                                    <w:top w:w="100" w:type="dxa"/>
                                    <w:left w:w="100" w:type="dxa"/>
                                    <w:bottom w:w="100" w:type="dxa"/>
                                    <w:right w:w="100" w:type="dxa"/>
                                  </w:tcMar>
                                </w:tcPr>
                                <w:p w14:paraId="7815D780" w14:textId="60CEE3F8" w:rsidR="00A96390" w:rsidRDefault="008A5974" w:rsidP="00E51115">
                                  <w:pPr>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 xml:space="preserve">ICB visit </w:t>
                                  </w:r>
                                  <w:r w:rsidR="00A96390">
                                    <w:rPr>
                                      <w:rFonts w:ascii="Times New Roman" w:eastAsia="Times New Roman" w:hAnsi="Times New Roman" w:cs="Times New Roman"/>
                                      <w:sz w:val="18"/>
                                      <w:szCs w:val="18"/>
                                    </w:rPr>
                                    <w:t>for ecohydrological fieldwork</w:t>
                                  </w:r>
                                </w:p>
                                <w:p w14:paraId="6B4AFC48" w14:textId="765804F3" w:rsidR="008A5974" w:rsidRPr="00E45D39" w:rsidRDefault="00A96390"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Beginning to investigate temporal trends in data</w:t>
                                  </w:r>
                                  <w:r w:rsidRPr="00A96390" w:rsidDel="003D29D0">
                                    <w:rPr>
                                      <w:rFonts w:ascii="Times New Roman" w:eastAsia="Times New Roman" w:hAnsi="Times New Roman" w:cs="Times New Roman"/>
                                      <w:sz w:val="18"/>
                                      <w:szCs w:val="18"/>
                                    </w:rPr>
                                    <w:t xml:space="preserve"> </w:t>
                                  </w:r>
                                </w:p>
                              </w:tc>
                            </w:tr>
                            <w:tr w:rsidR="008A5974" w:rsidRPr="008A5974" w14:paraId="02D421D3" w14:textId="77777777" w:rsidTr="00CA4842">
                              <w:tc>
                                <w:tcPr>
                                  <w:tcW w:w="3960" w:type="dxa"/>
                                  <w:shd w:val="clear" w:color="auto" w:fill="auto"/>
                                  <w:tcMar>
                                    <w:top w:w="100" w:type="dxa"/>
                                    <w:left w:w="100" w:type="dxa"/>
                                    <w:bottom w:w="100" w:type="dxa"/>
                                    <w:right w:w="100" w:type="dxa"/>
                                  </w:tcMar>
                                </w:tcPr>
                                <w:p w14:paraId="1792E596" w14:textId="77777777"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August 2023</w:t>
                                  </w:r>
                                </w:p>
                              </w:tc>
                              <w:tc>
                                <w:tcPr>
                                  <w:tcW w:w="3960" w:type="dxa"/>
                                  <w:shd w:val="clear" w:color="auto" w:fill="auto"/>
                                  <w:tcMar>
                                    <w:top w:w="100" w:type="dxa"/>
                                    <w:left w:w="100" w:type="dxa"/>
                                    <w:bottom w:w="100" w:type="dxa"/>
                                    <w:right w:w="100" w:type="dxa"/>
                                  </w:tcMar>
                                </w:tcPr>
                                <w:p w14:paraId="797E7179" w14:textId="3387AA50" w:rsidR="008A5974" w:rsidRPr="00E45D39" w:rsidRDefault="00A96390"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Assessing </w:t>
                                  </w:r>
                                  <w:proofErr w:type="spellStart"/>
                                  <w:r>
                                    <w:rPr>
                                      <w:rFonts w:ascii="Times New Roman" w:eastAsia="Times New Roman" w:hAnsi="Times New Roman" w:cs="Times New Roman"/>
                                      <w:sz w:val="18"/>
                                      <w:szCs w:val="18"/>
                                    </w:rPr>
                                    <w:t>Budyko</w:t>
                                  </w:r>
                                  <w:proofErr w:type="spellEnd"/>
                                  <w:r>
                                    <w:rPr>
                                      <w:rFonts w:ascii="Times New Roman" w:eastAsia="Times New Roman" w:hAnsi="Times New Roman" w:cs="Times New Roman"/>
                                      <w:sz w:val="18"/>
                                      <w:szCs w:val="18"/>
                                    </w:rPr>
                                    <w:t xml:space="preserve"> framework </w:t>
                                  </w:r>
                                  <w:r w:rsidR="00544EAC">
                                    <w:rPr>
                                      <w:rFonts w:ascii="Times New Roman" w:eastAsia="Times New Roman" w:hAnsi="Times New Roman" w:cs="Times New Roman"/>
                                      <w:sz w:val="18"/>
                                      <w:szCs w:val="18"/>
                                    </w:rPr>
                                    <w:t>for analyses, refining hypotheses</w:t>
                                  </w:r>
                                </w:p>
                              </w:tc>
                            </w:tr>
                            <w:tr w:rsidR="00544EAC" w:rsidRPr="008A5974" w14:paraId="172BEC34" w14:textId="77777777" w:rsidTr="00CA4842">
                              <w:tc>
                                <w:tcPr>
                                  <w:tcW w:w="3960" w:type="dxa"/>
                                  <w:shd w:val="clear" w:color="auto" w:fill="auto"/>
                                  <w:tcMar>
                                    <w:top w:w="100" w:type="dxa"/>
                                    <w:left w:w="100" w:type="dxa"/>
                                    <w:bottom w:w="100" w:type="dxa"/>
                                    <w:right w:w="100" w:type="dxa"/>
                                  </w:tcMar>
                                </w:tcPr>
                                <w:p w14:paraId="1F2260AA" w14:textId="71428152" w:rsidR="00544EAC" w:rsidRPr="00E45D39" w:rsidRDefault="00544EAC" w:rsidP="00544EAC">
                                  <w:pPr>
                                    <w:widowControl w:val="0"/>
                                    <w:spacing w:line="240" w:lineRule="auto"/>
                                    <w:rPr>
                                      <w:rFonts w:ascii="Times New Roman" w:eastAsia="Times New Roman" w:hAnsi="Times New Roman" w:cs="Times New Roman"/>
                                      <w:sz w:val="18"/>
                                      <w:szCs w:val="18"/>
                                    </w:rPr>
                                  </w:pPr>
                                  <w:r w:rsidRPr="001B1E60">
                                    <w:rPr>
                                      <w:rFonts w:ascii="Times New Roman" w:eastAsia="Times New Roman" w:hAnsi="Times New Roman" w:cs="Times New Roman"/>
                                      <w:sz w:val="18"/>
                                      <w:szCs w:val="18"/>
                                    </w:rPr>
                                    <w:t>Fall 2023</w:t>
                                  </w:r>
                                </w:p>
                              </w:tc>
                              <w:tc>
                                <w:tcPr>
                                  <w:tcW w:w="3960" w:type="dxa"/>
                                  <w:shd w:val="clear" w:color="auto" w:fill="auto"/>
                                  <w:tcMar>
                                    <w:top w:w="100" w:type="dxa"/>
                                    <w:left w:w="100" w:type="dxa"/>
                                    <w:bottom w:w="100" w:type="dxa"/>
                                    <w:right w:w="100" w:type="dxa"/>
                                  </w:tcMar>
                                </w:tcPr>
                                <w:p w14:paraId="04E31867" w14:textId="0CA4EEE8" w:rsidR="00544EAC" w:rsidRPr="00E45D39" w:rsidRDefault="00544EAC" w:rsidP="00544EAC">
                                  <w:pPr>
                                    <w:rPr>
                                      <w:rFonts w:ascii="Times New Roman" w:eastAsia="Times New Roman" w:hAnsi="Times New Roman" w:cs="Times New Roman"/>
                                      <w:sz w:val="18"/>
                                      <w:szCs w:val="18"/>
                                    </w:rPr>
                                  </w:pPr>
                                  <w:r w:rsidRPr="001B1E60">
                                    <w:rPr>
                                      <w:rFonts w:ascii="Times New Roman" w:eastAsia="Times New Roman" w:hAnsi="Times New Roman" w:cs="Times New Roman"/>
                                      <w:sz w:val="18"/>
                                      <w:szCs w:val="18"/>
                                    </w:rPr>
                                    <w:t xml:space="preserve">Progress Report </w:t>
                                  </w:r>
                                </w:p>
                              </w:tc>
                            </w:tr>
                            <w:tr w:rsidR="00544EAC" w:rsidRPr="008A5974" w14:paraId="2DA6C8EA" w14:textId="77777777" w:rsidTr="00CA4842">
                              <w:tc>
                                <w:tcPr>
                                  <w:tcW w:w="3960" w:type="dxa"/>
                                  <w:shd w:val="clear" w:color="auto" w:fill="auto"/>
                                  <w:tcMar>
                                    <w:top w:w="100" w:type="dxa"/>
                                    <w:left w:w="100" w:type="dxa"/>
                                    <w:bottom w:w="100" w:type="dxa"/>
                                    <w:right w:w="100" w:type="dxa"/>
                                  </w:tcMar>
                                </w:tcPr>
                                <w:p w14:paraId="0B1156FE" w14:textId="48869153" w:rsidR="00544EAC" w:rsidRPr="00E45D39" w:rsidRDefault="00544EAC" w:rsidP="00544EAC">
                                  <w:pPr>
                                    <w:widowControl w:val="0"/>
                                    <w:spacing w:line="240" w:lineRule="auto"/>
                                    <w:rPr>
                                      <w:rFonts w:ascii="Times New Roman" w:eastAsia="Times New Roman" w:hAnsi="Times New Roman" w:cs="Times New Roman"/>
                                      <w:sz w:val="18"/>
                                      <w:szCs w:val="18"/>
                                    </w:rPr>
                                  </w:pPr>
                                  <w:r w:rsidRPr="00434B82">
                                    <w:rPr>
                                      <w:rFonts w:ascii="Times New Roman" w:eastAsia="Times New Roman" w:hAnsi="Times New Roman" w:cs="Times New Roman"/>
                                      <w:sz w:val="18"/>
                                      <w:szCs w:val="18"/>
                                    </w:rPr>
                                    <w:t>December 2023</w:t>
                                  </w:r>
                                </w:p>
                              </w:tc>
                              <w:tc>
                                <w:tcPr>
                                  <w:tcW w:w="3960" w:type="dxa"/>
                                  <w:shd w:val="clear" w:color="auto" w:fill="auto"/>
                                  <w:tcMar>
                                    <w:top w:w="100" w:type="dxa"/>
                                    <w:left w:w="100" w:type="dxa"/>
                                    <w:bottom w:w="100" w:type="dxa"/>
                                    <w:right w:w="100" w:type="dxa"/>
                                  </w:tcMar>
                                </w:tcPr>
                                <w:p w14:paraId="3343086B" w14:textId="2C7790C2" w:rsidR="00544EAC" w:rsidRPr="00E45D39" w:rsidRDefault="00544EAC" w:rsidP="00544EAC">
                                  <w:pPr>
                                    <w:rPr>
                                      <w:rFonts w:ascii="Times New Roman" w:eastAsia="Times New Roman" w:hAnsi="Times New Roman" w:cs="Times New Roman"/>
                                      <w:sz w:val="18"/>
                                      <w:szCs w:val="18"/>
                                    </w:rPr>
                                  </w:pPr>
                                  <w:r w:rsidRPr="00434B82">
                                    <w:rPr>
                                      <w:rFonts w:ascii="Times New Roman" w:eastAsia="Times New Roman" w:hAnsi="Times New Roman" w:cs="Times New Roman"/>
                                      <w:sz w:val="18"/>
                                      <w:szCs w:val="18"/>
                                    </w:rPr>
                                    <w:t>Present Progress at AGU</w:t>
                                  </w:r>
                                </w:p>
                              </w:tc>
                            </w:tr>
                            <w:tr w:rsidR="00544EAC" w:rsidRPr="008A5974" w14:paraId="77B90083" w14:textId="77777777" w:rsidTr="00E45D39">
                              <w:trPr>
                                <w:trHeight w:val="417"/>
                              </w:trPr>
                              <w:tc>
                                <w:tcPr>
                                  <w:tcW w:w="3960" w:type="dxa"/>
                                  <w:shd w:val="clear" w:color="auto" w:fill="auto"/>
                                  <w:tcMar>
                                    <w:top w:w="100" w:type="dxa"/>
                                    <w:left w:w="100" w:type="dxa"/>
                                    <w:bottom w:w="100" w:type="dxa"/>
                                    <w:right w:w="100" w:type="dxa"/>
                                  </w:tcMar>
                                </w:tcPr>
                                <w:p w14:paraId="23BDB64D" w14:textId="5146C433" w:rsidR="00544EAC" w:rsidRPr="00E45D39" w:rsidRDefault="00544EAC" w:rsidP="00544EAC">
                                  <w:pPr>
                                    <w:widowControl w:val="0"/>
                                    <w:spacing w:line="240" w:lineRule="auto"/>
                                    <w:rPr>
                                      <w:rFonts w:ascii="Times New Roman" w:eastAsia="Times New Roman" w:hAnsi="Times New Roman" w:cs="Times New Roman"/>
                                      <w:sz w:val="18"/>
                                      <w:szCs w:val="18"/>
                                    </w:rPr>
                                  </w:pPr>
                                  <w:r w:rsidRPr="00C448CB">
                                    <w:rPr>
                                      <w:rFonts w:ascii="Times New Roman" w:eastAsia="Times New Roman" w:hAnsi="Times New Roman" w:cs="Times New Roman"/>
                                      <w:sz w:val="18"/>
                                      <w:szCs w:val="18"/>
                                    </w:rPr>
                                    <w:t>Winter 2024</w:t>
                                  </w:r>
                                </w:p>
                              </w:tc>
                              <w:tc>
                                <w:tcPr>
                                  <w:tcW w:w="3960" w:type="dxa"/>
                                  <w:shd w:val="clear" w:color="auto" w:fill="auto"/>
                                  <w:tcMar>
                                    <w:top w:w="100" w:type="dxa"/>
                                    <w:left w:w="100" w:type="dxa"/>
                                    <w:bottom w:w="100" w:type="dxa"/>
                                    <w:right w:w="100" w:type="dxa"/>
                                  </w:tcMar>
                                </w:tcPr>
                                <w:p w14:paraId="40076BA2" w14:textId="4AC64352" w:rsidR="00544EAC" w:rsidRPr="00E45D39" w:rsidRDefault="00544EAC" w:rsidP="00544EAC">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Write thesis</w:t>
                                  </w:r>
                                </w:p>
                              </w:tc>
                            </w:tr>
                            <w:tr w:rsidR="00544EAC" w:rsidRPr="008A5974" w14:paraId="63B9D428" w14:textId="77777777" w:rsidTr="00CA4842">
                              <w:tc>
                                <w:tcPr>
                                  <w:tcW w:w="3960" w:type="dxa"/>
                                  <w:shd w:val="clear" w:color="auto" w:fill="auto"/>
                                  <w:tcMar>
                                    <w:top w:w="100" w:type="dxa"/>
                                    <w:left w:w="100" w:type="dxa"/>
                                    <w:bottom w:w="100" w:type="dxa"/>
                                    <w:right w:w="100" w:type="dxa"/>
                                  </w:tcMar>
                                </w:tcPr>
                                <w:p w14:paraId="0F55998E" w14:textId="33116B45" w:rsidR="00544EAC" w:rsidRPr="00E45D39" w:rsidRDefault="00544EAC" w:rsidP="00544EAC">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Spring</w:t>
                                  </w:r>
                                  <w:r w:rsidRPr="00843DA1">
                                    <w:rPr>
                                      <w:rFonts w:ascii="Times New Roman" w:eastAsia="Times New Roman" w:hAnsi="Times New Roman" w:cs="Times New Roman"/>
                                      <w:sz w:val="18"/>
                                      <w:szCs w:val="18"/>
                                    </w:rPr>
                                    <w:t xml:space="preserve"> 2024</w:t>
                                  </w:r>
                                </w:p>
                              </w:tc>
                              <w:tc>
                                <w:tcPr>
                                  <w:tcW w:w="3960" w:type="dxa"/>
                                  <w:shd w:val="clear" w:color="auto" w:fill="auto"/>
                                  <w:tcMar>
                                    <w:top w:w="100" w:type="dxa"/>
                                    <w:left w:w="100" w:type="dxa"/>
                                    <w:bottom w:w="100" w:type="dxa"/>
                                    <w:right w:w="100" w:type="dxa"/>
                                  </w:tcMar>
                                </w:tcPr>
                                <w:p w14:paraId="61F088B8" w14:textId="2AD2E6B3" w:rsidR="00544EAC" w:rsidRPr="00E45D39" w:rsidRDefault="00544EAC" w:rsidP="00544EAC">
                                  <w:pPr>
                                    <w:widowControl w:val="0"/>
                                    <w:spacing w:line="240" w:lineRule="auto"/>
                                    <w:rPr>
                                      <w:rFonts w:ascii="Times New Roman" w:eastAsia="Times New Roman" w:hAnsi="Times New Roman" w:cs="Times New Roman"/>
                                      <w:sz w:val="18"/>
                                      <w:szCs w:val="18"/>
                                    </w:rPr>
                                  </w:pPr>
                                  <w:r w:rsidRPr="00843DA1">
                                    <w:rPr>
                                      <w:rFonts w:ascii="Times New Roman" w:eastAsia="Times New Roman" w:hAnsi="Times New Roman" w:cs="Times New Roman"/>
                                      <w:sz w:val="18"/>
                                      <w:szCs w:val="18"/>
                                    </w:rPr>
                                    <w:t xml:space="preserve">Defend thesis </w:t>
                                  </w:r>
                                </w:p>
                              </w:tc>
                            </w:tr>
                          </w:tbl>
                          <w:p w14:paraId="4EB3B0C4" w14:textId="77777777" w:rsidR="00544EAC" w:rsidRDefault="00544EAC" w:rsidP="008A5974">
                            <w:pPr>
                              <w:rPr>
                                <w:rFonts w:ascii="Times New Roman" w:hAnsi="Times New Roman" w:cs="Times New Roman"/>
                                <w:b/>
                                <w:bCs/>
                                <w:i/>
                                <w:iCs/>
                                <w:sz w:val="18"/>
                                <w:szCs w:val="18"/>
                              </w:rPr>
                            </w:pPr>
                          </w:p>
                          <w:p w14:paraId="3F2774E9" w14:textId="3A32ECD0" w:rsidR="008A5974" w:rsidRPr="008F2034" w:rsidRDefault="008A5974" w:rsidP="008A5974">
                            <w:pPr>
                              <w:rPr>
                                <w:rFonts w:ascii="Times New Roman" w:hAnsi="Times New Roman" w:cs="Times New Roman"/>
                                <w:i/>
                                <w:iCs/>
                                <w:sz w:val="18"/>
                                <w:szCs w:val="18"/>
                              </w:rPr>
                            </w:pPr>
                            <w:r w:rsidRPr="00E45D39">
                              <w:rPr>
                                <w:rFonts w:ascii="Times New Roman" w:hAnsi="Times New Roman" w:cs="Times New Roman"/>
                                <w:b/>
                                <w:bCs/>
                                <w:i/>
                                <w:iCs/>
                                <w:sz w:val="18"/>
                                <w:szCs w:val="18"/>
                              </w:rPr>
                              <w:t>Table 2:</w:t>
                            </w:r>
                            <w:r w:rsidRPr="00E45D39">
                              <w:rPr>
                                <w:rFonts w:ascii="Times New Roman" w:hAnsi="Times New Roman" w:cs="Times New Roman"/>
                                <w:i/>
                                <w:iCs/>
                                <w:sz w:val="18"/>
                                <w:szCs w:val="18"/>
                              </w:rPr>
                              <w:t xml:space="preserve"> </w:t>
                            </w:r>
                            <w:r w:rsidRPr="00E45D39">
                              <w:rPr>
                                <w:rFonts w:ascii="Times New Roman" w:eastAsia="Times New Roman" w:hAnsi="Times New Roman" w:cs="Times New Roman"/>
                                <w:i/>
                                <w:iCs/>
                                <w:sz w:val="18"/>
                                <w:szCs w:val="18"/>
                              </w:rPr>
                              <w:t xml:space="preserve"> Ideal timeline of my research</w:t>
                            </w:r>
                            <w:r w:rsidRPr="00E45D39">
                              <w:rPr>
                                <w:rStyle w:val="CommentReference"/>
                                <w:rFonts w:ascii="Times New Roman" w:hAnsi="Times New Roman" w:cs="Times New Roman"/>
                                <w:i/>
                                <w:iCs/>
                                <w:sz w:val="18"/>
                                <w:szCs w:val="18"/>
                              </w:rPr>
                              <w:annotationRef/>
                            </w:r>
                            <w:r w:rsidRPr="00E45D39">
                              <w:rPr>
                                <w:rStyle w:val="CommentReference"/>
                                <w:rFonts w:ascii="Times New Roman" w:hAnsi="Times New Roman" w:cs="Times New Roman"/>
                                <w:i/>
                                <w:iCs/>
                                <w:sz w:val="18"/>
                                <w:szCs w:val="18"/>
                              </w:rPr>
                              <w:annotationRef/>
                            </w:r>
                            <w:r w:rsidRPr="00E45D39">
                              <w:rPr>
                                <w:rFonts w:ascii="Times New Roman" w:eastAsia="Times New Roman" w:hAnsi="Times New Roman" w:cs="Times New Roman"/>
                                <w:i/>
                                <w:iCs/>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5B6650" id="_x0000_t202" coordsize="21600,21600" o:spt="202" path="m,l,21600r21600,l21600,xe">
                <v:stroke joinstyle="miter"/>
                <v:path gradientshapeok="t" o:connecttype="rect"/>
              </v:shapetype>
              <v:shape id="_x0000_s1038" type="#_x0000_t202" style="position:absolute;left:0;text-align:left;margin-left:429.75pt;margin-top:48.2pt;width:480.95pt;height:355.6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" stroked="f">
                <v:textbox>
                  <w:txbxContent>
                    <w:p w14:paraId="6EF3F7A9" w14:textId="77777777" w:rsidR="008A5974" w:rsidRPr="00E45D39" w:rsidRDefault="008A5974" w:rsidP="008F2034">
                      <w:pPr>
                        <w:spacing w:line="480" w:lineRule="auto"/>
                        <w:rPr>
                          <w:rFonts w:ascii="Times New Roman" w:eastAsia="Times New Roman" w:hAnsi="Times New Roman" w:cs="Times New Roman"/>
                          <w:sz w:val="20"/>
                          <w:szCs w:val="20"/>
                        </w:rPr>
                      </w:pPr>
                    </w:p>
                    <w:tbl>
                      <w:tblPr>
                        <w:tblStyle w:val="2"/>
                        <w:tblW w:w="7920" w:type="dxa"/>
                        <w:tblInd w:w="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8A5974" w:rsidRPr="008A5974" w14:paraId="0E159468" w14:textId="77777777" w:rsidTr="00CA4842">
                        <w:tc>
                          <w:tcPr>
                            <w:tcW w:w="3960" w:type="dxa"/>
                            <w:shd w:val="clear" w:color="auto" w:fill="auto"/>
                            <w:tcMar>
                              <w:top w:w="100" w:type="dxa"/>
                              <w:left w:w="100" w:type="dxa"/>
                              <w:bottom w:w="100" w:type="dxa"/>
                              <w:right w:w="100" w:type="dxa"/>
                            </w:tcMar>
                          </w:tcPr>
                          <w:p w14:paraId="207108C1" w14:textId="33764AC2" w:rsidR="008A5974" w:rsidRPr="00E45D39" w:rsidRDefault="008A5974" w:rsidP="00E51115">
                            <w:pPr>
                              <w:widowControl w:val="0"/>
                              <w:spacing w:line="240" w:lineRule="auto"/>
                              <w:rPr>
                                <w:rFonts w:ascii="Times New Roman" w:eastAsia="Times New Roman" w:hAnsi="Times New Roman" w:cs="Times New Roman"/>
                                <w:b/>
                                <w:sz w:val="18"/>
                                <w:szCs w:val="18"/>
                              </w:rPr>
                            </w:pPr>
                            <w:r w:rsidRPr="00E45D39">
                              <w:rPr>
                                <w:rFonts w:ascii="Times New Roman" w:eastAsia="Times New Roman" w:hAnsi="Times New Roman" w:cs="Times New Roman"/>
                                <w:b/>
                                <w:sz w:val="18"/>
                                <w:szCs w:val="18"/>
                              </w:rPr>
                              <w:t>Season/Month</w:t>
                            </w:r>
                          </w:p>
                        </w:tc>
                        <w:tc>
                          <w:tcPr>
                            <w:tcW w:w="3960" w:type="dxa"/>
                            <w:shd w:val="clear" w:color="auto" w:fill="auto"/>
                            <w:tcMar>
                              <w:top w:w="100" w:type="dxa"/>
                              <w:left w:w="100" w:type="dxa"/>
                              <w:bottom w:w="100" w:type="dxa"/>
                              <w:right w:w="100" w:type="dxa"/>
                            </w:tcMar>
                          </w:tcPr>
                          <w:p w14:paraId="2B699F6B" w14:textId="5C1EC925" w:rsidR="008A5974" w:rsidRPr="00E45D39" w:rsidRDefault="008A5974" w:rsidP="00E51115">
                            <w:pPr>
                              <w:widowControl w:val="0"/>
                              <w:spacing w:line="240" w:lineRule="auto"/>
                              <w:rPr>
                                <w:rFonts w:ascii="Times New Roman" w:eastAsia="Times New Roman" w:hAnsi="Times New Roman" w:cs="Times New Roman"/>
                                <w:b/>
                                <w:sz w:val="18"/>
                                <w:szCs w:val="18"/>
                              </w:rPr>
                            </w:pPr>
                            <w:r w:rsidRPr="00E45D39">
                              <w:rPr>
                                <w:rFonts w:ascii="Times New Roman" w:eastAsia="Times New Roman" w:hAnsi="Times New Roman" w:cs="Times New Roman"/>
                                <w:b/>
                                <w:sz w:val="18"/>
                                <w:szCs w:val="18"/>
                              </w:rPr>
                              <w:t>Task</w:t>
                            </w:r>
                          </w:p>
                        </w:tc>
                      </w:tr>
                      <w:tr w:rsidR="008A5974" w:rsidRPr="008A5974" w14:paraId="29354978" w14:textId="77777777" w:rsidTr="00CA4842">
                        <w:tc>
                          <w:tcPr>
                            <w:tcW w:w="3960" w:type="dxa"/>
                            <w:shd w:val="clear" w:color="auto" w:fill="auto"/>
                            <w:tcMar>
                              <w:top w:w="100" w:type="dxa"/>
                              <w:left w:w="100" w:type="dxa"/>
                              <w:bottom w:w="100" w:type="dxa"/>
                              <w:right w:w="100" w:type="dxa"/>
                            </w:tcMar>
                          </w:tcPr>
                          <w:p w14:paraId="6CEB06A9" w14:textId="32CACD04"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Spring 2023</w:t>
                            </w:r>
                          </w:p>
                        </w:tc>
                        <w:tc>
                          <w:tcPr>
                            <w:tcW w:w="3960" w:type="dxa"/>
                            <w:shd w:val="clear" w:color="auto" w:fill="auto"/>
                            <w:tcMar>
                              <w:top w:w="100" w:type="dxa"/>
                              <w:left w:w="100" w:type="dxa"/>
                              <w:bottom w:w="100" w:type="dxa"/>
                              <w:right w:w="100" w:type="dxa"/>
                            </w:tcMar>
                          </w:tcPr>
                          <w:p w14:paraId="0F6B7A08" w14:textId="2927ED31" w:rsidR="008A5974" w:rsidRPr="00E45D39" w:rsidRDefault="008A5974" w:rsidP="00E51115">
                            <w:pPr>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 xml:space="preserve">Proposal Defense </w:t>
                            </w:r>
                          </w:p>
                        </w:tc>
                      </w:tr>
                      <w:tr w:rsidR="00544EAC" w:rsidRPr="008A5974" w14:paraId="5DFF9F6F" w14:textId="77777777" w:rsidTr="00CA4842">
                        <w:tc>
                          <w:tcPr>
                            <w:tcW w:w="3960" w:type="dxa"/>
                            <w:shd w:val="clear" w:color="auto" w:fill="auto"/>
                            <w:tcMar>
                              <w:top w:w="100" w:type="dxa"/>
                              <w:left w:w="100" w:type="dxa"/>
                              <w:bottom w:w="100" w:type="dxa"/>
                              <w:right w:w="100" w:type="dxa"/>
                            </w:tcMar>
                          </w:tcPr>
                          <w:p w14:paraId="38B53D08" w14:textId="3F58831B" w:rsidR="00544EAC" w:rsidRPr="00544EAC" w:rsidRDefault="00544EAC" w:rsidP="00E51115">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Throughout the year</w:t>
                            </w:r>
                          </w:p>
                        </w:tc>
                        <w:tc>
                          <w:tcPr>
                            <w:tcW w:w="3960" w:type="dxa"/>
                            <w:shd w:val="clear" w:color="auto" w:fill="auto"/>
                            <w:tcMar>
                              <w:top w:w="100" w:type="dxa"/>
                              <w:left w:w="100" w:type="dxa"/>
                              <w:bottom w:w="100" w:type="dxa"/>
                              <w:right w:w="100" w:type="dxa"/>
                            </w:tcMar>
                          </w:tcPr>
                          <w:p w14:paraId="1BF3408A" w14:textId="28D413B1" w:rsidR="00544EAC" w:rsidRPr="00544EAC" w:rsidRDefault="00544EAC"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Join USGS at SRRW for fieldwork</w:t>
                            </w:r>
                          </w:p>
                        </w:tc>
                      </w:tr>
                      <w:tr w:rsidR="008A5974" w:rsidRPr="008A5974" w14:paraId="390153D2" w14:textId="77777777" w:rsidTr="00CA4842">
                        <w:tc>
                          <w:tcPr>
                            <w:tcW w:w="3960" w:type="dxa"/>
                            <w:shd w:val="clear" w:color="auto" w:fill="auto"/>
                            <w:tcMar>
                              <w:top w:w="100" w:type="dxa"/>
                              <w:left w:w="100" w:type="dxa"/>
                              <w:bottom w:w="100" w:type="dxa"/>
                              <w:right w:w="100" w:type="dxa"/>
                            </w:tcMar>
                          </w:tcPr>
                          <w:p w14:paraId="7C503BC9" w14:textId="506B5D3A" w:rsidR="008A5974" w:rsidRPr="00E45D39" w:rsidRDefault="00A96390" w:rsidP="00E51115">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May, June </w:t>
                            </w:r>
                            <w:r w:rsidR="008A5974" w:rsidRPr="00E45D39">
                              <w:rPr>
                                <w:rFonts w:ascii="Times New Roman" w:eastAsia="Times New Roman" w:hAnsi="Times New Roman" w:cs="Times New Roman"/>
                                <w:sz w:val="18"/>
                                <w:szCs w:val="18"/>
                              </w:rPr>
                              <w:t>2023</w:t>
                            </w:r>
                          </w:p>
                        </w:tc>
                        <w:tc>
                          <w:tcPr>
                            <w:tcW w:w="3960" w:type="dxa"/>
                            <w:shd w:val="clear" w:color="auto" w:fill="auto"/>
                            <w:tcMar>
                              <w:top w:w="100" w:type="dxa"/>
                              <w:left w:w="100" w:type="dxa"/>
                              <w:bottom w:w="100" w:type="dxa"/>
                              <w:right w:w="100" w:type="dxa"/>
                            </w:tcMar>
                          </w:tcPr>
                          <w:p w14:paraId="10D1DCF7" w14:textId="1C94A97D" w:rsidR="008A5974" w:rsidRDefault="00A96390">
                            <w:pPr>
                              <w:rPr>
                                <w:rFonts w:ascii="Times New Roman" w:eastAsia="Times New Roman" w:hAnsi="Times New Roman" w:cs="Times New Roman"/>
                                <w:sz w:val="18"/>
                                <w:szCs w:val="18"/>
                              </w:rPr>
                            </w:pPr>
                            <w:r>
                              <w:rPr>
                                <w:rFonts w:ascii="Times New Roman" w:eastAsia="Times New Roman" w:hAnsi="Times New Roman" w:cs="Times New Roman"/>
                                <w:sz w:val="18"/>
                                <w:szCs w:val="18"/>
                              </w:rPr>
                              <w:t>Exploratory data analyses, assessing data availability</w:t>
                            </w:r>
                          </w:p>
                          <w:p w14:paraId="2D127AE4" w14:textId="409C2A92" w:rsidR="00A96390" w:rsidRPr="00E45D39" w:rsidRDefault="00A96390" w:rsidP="00E45D39">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Present at the </w:t>
                            </w:r>
                            <w:proofErr w:type="spellStart"/>
                            <w:r>
                              <w:rPr>
                                <w:rFonts w:ascii="Times New Roman" w:eastAsia="Times New Roman" w:hAnsi="Times New Roman" w:cs="Times New Roman"/>
                                <w:sz w:val="18"/>
                                <w:szCs w:val="18"/>
                              </w:rPr>
                              <w:t>CZNet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allhands</w:t>
                            </w:r>
                            <w:proofErr w:type="spellEnd"/>
                            <w:r>
                              <w:rPr>
                                <w:rFonts w:ascii="Times New Roman" w:eastAsia="Times New Roman" w:hAnsi="Times New Roman" w:cs="Times New Roman"/>
                                <w:sz w:val="18"/>
                                <w:szCs w:val="18"/>
                              </w:rPr>
                              <w:t xml:space="preserve"> meeting</w:t>
                            </w:r>
                          </w:p>
                        </w:tc>
                      </w:tr>
                      <w:tr w:rsidR="008A5974" w:rsidRPr="008A5974" w14:paraId="36BD4F2B" w14:textId="77777777" w:rsidTr="00CA4842">
                        <w:tc>
                          <w:tcPr>
                            <w:tcW w:w="3960" w:type="dxa"/>
                            <w:shd w:val="clear" w:color="auto" w:fill="auto"/>
                            <w:tcMar>
                              <w:top w:w="100" w:type="dxa"/>
                              <w:left w:w="100" w:type="dxa"/>
                              <w:bottom w:w="100" w:type="dxa"/>
                              <w:right w:w="100" w:type="dxa"/>
                            </w:tcMar>
                          </w:tcPr>
                          <w:p w14:paraId="02F974B6" w14:textId="0E36E100"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July 2023</w:t>
                            </w:r>
                          </w:p>
                        </w:tc>
                        <w:tc>
                          <w:tcPr>
                            <w:tcW w:w="3960" w:type="dxa"/>
                            <w:shd w:val="clear" w:color="auto" w:fill="auto"/>
                            <w:tcMar>
                              <w:top w:w="100" w:type="dxa"/>
                              <w:left w:w="100" w:type="dxa"/>
                              <w:bottom w:w="100" w:type="dxa"/>
                              <w:right w:w="100" w:type="dxa"/>
                            </w:tcMar>
                          </w:tcPr>
                          <w:p w14:paraId="7815D780" w14:textId="60CEE3F8" w:rsidR="00A96390" w:rsidRDefault="008A5974" w:rsidP="00E51115">
                            <w:pPr>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 xml:space="preserve">ICB visit </w:t>
                            </w:r>
                            <w:r w:rsidR="00A96390">
                              <w:rPr>
                                <w:rFonts w:ascii="Times New Roman" w:eastAsia="Times New Roman" w:hAnsi="Times New Roman" w:cs="Times New Roman"/>
                                <w:sz w:val="18"/>
                                <w:szCs w:val="18"/>
                              </w:rPr>
                              <w:t>for ecohydrological fieldwork</w:t>
                            </w:r>
                          </w:p>
                          <w:p w14:paraId="6B4AFC48" w14:textId="765804F3" w:rsidR="008A5974" w:rsidRPr="00E45D39" w:rsidRDefault="00A96390"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Beginning to investigate temporal trends in data</w:t>
                            </w:r>
                            <w:r w:rsidRPr="00A96390" w:rsidDel="003D29D0">
                              <w:rPr>
                                <w:rFonts w:ascii="Times New Roman" w:eastAsia="Times New Roman" w:hAnsi="Times New Roman" w:cs="Times New Roman"/>
                                <w:sz w:val="18"/>
                                <w:szCs w:val="18"/>
                              </w:rPr>
                              <w:t xml:space="preserve"> </w:t>
                            </w:r>
                          </w:p>
                        </w:tc>
                      </w:tr>
                      <w:tr w:rsidR="008A5974" w:rsidRPr="008A5974" w14:paraId="02D421D3" w14:textId="77777777" w:rsidTr="00CA4842">
                        <w:tc>
                          <w:tcPr>
                            <w:tcW w:w="3960" w:type="dxa"/>
                            <w:shd w:val="clear" w:color="auto" w:fill="auto"/>
                            <w:tcMar>
                              <w:top w:w="100" w:type="dxa"/>
                              <w:left w:w="100" w:type="dxa"/>
                              <w:bottom w:w="100" w:type="dxa"/>
                              <w:right w:w="100" w:type="dxa"/>
                            </w:tcMar>
                          </w:tcPr>
                          <w:p w14:paraId="1792E596" w14:textId="77777777" w:rsidR="008A5974" w:rsidRPr="00E45D39" w:rsidRDefault="008A5974" w:rsidP="00E51115">
                            <w:pPr>
                              <w:widowControl w:val="0"/>
                              <w:spacing w:line="240" w:lineRule="auto"/>
                              <w:rPr>
                                <w:rFonts w:ascii="Times New Roman" w:eastAsia="Times New Roman" w:hAnsi="Times New Roman" w:cs="Times New Roman"/>
                                <w:sz w:val="18"/>
                                <w:szCs w:val="18"/>
                              </w:rPr>
                            </w:pPr>
                            <w:r w:rsidRPr="00E45D39">
                              <w:rPr>
                                <w:rFonts w:ascii="Times New Roman" w:eastAsia="Times New Roman" w:hAnsi="Times New Roman" w:cs="Times New Roman"/>
                                <w:sz w:val="18"/>
                                <w:szCs w:val="18"/>
                              </w:rPr>
                              <w:t>August 2023</w:t>
                            </w:r>
                          </w:p>
                        </w:tc>
                        <w:tc>
                          <w:tcPr>
                            <w:tcW w:w="3960" w:type="dxa"/>
                            <w:shd w:val="clear" w:color="auto" w:fill="auto"/>
                            <w:tcMar>
                              <w:top w:w="100" w:type="dxa"/>
                              <w:left w:w="100" w:type="dxa"/>
                              <w:bottom w:w="100" w:type="dxa"/>
                              <w:right w:w="100" w:type="dxa"/>
                            </w:tcMar>
                          </w:tcPr>
                          <w:p w14:paraId="797E7179" w14:textId="3387AA50" w:rsidR="008A5974" w:rsidRPr="00E45D39" w:rsidRDefault="00A96390" w:rsidP="00E51115">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Assessing </w:t>
                            </w:r>
                            <w:proofErr w:type="spellStart"/>
                            <w:r>
                              <w:rPr>
                                <w:rFonts w:ascii="Times New Roman" w:eastAsia="Times New Roman" w:hAnsi="Times New Roman" w:cs="Times New Roman"/>
                                <w:sz w:val="18"/>
                                <w:szCs w:val="18"/>
                              </w:rPr>
                              <w:t>Budyko</w:t>
                            </w:r>
                            <w:proofErr w:type="spellEnd"/>
                            <w:r>
                              <w:rPr>
                                <w:rFonts w:ascii="Times New Roman" w:eastAsia="Times New Roman" w:hAnsi="Times New Roman" w:cs="Times New Roman"/>
                                <w:sz w:val="18"/>
                                <w:szCs w:val="18"/>
                              </w:rPr>
                              <w:t xml:space="preserve"> framework </w:t>
                            </w:r>
                            <w:r w:rsidR="00544EAC">
                              <w:rPr>
                                <w:rFonts w:ascii="Times New Roman" w:eastAsia="Times New Roman" w:hAnsi="Times New Roman" w:cs="Times New Roman"/>
                                <w:sz w:val="18"/>
                                <w:szCs w:val="18"/>
                              </w:rPr>
                              <w:t>for analyses, refining hypotheses</w:t>
                            </w:r>
                          </w:p>
                        </w:tc>
                      </w:tr>
                      <w:tr w:rsidR="00544EAC" w:rsidRPr="008A5974" w14:paraId="172BEC34" w14:textId="77777777" w:rsidTr="00CA4842">
                        <w:tc>
                          <w:tcPr>
                            <w:tcW w:w="3960" w:type="dxa"/>
                            <w:shd w:val="clear" w:color="auto" w:fill="auto"/>
                            <w:tcMar>
                              <w:top w:w="100" w:type="dxa"/>
                              <w:left w:w="100" w:type="dxa"/>
                              <w:bottom w:w="100" w:type="dxa"/>
                              <w:right w:w="100" w:type="dxa"/>
                            </w:tcMar>
                          </w:tcPr>
                          <w:p w14:paraId="1F2260AA" w14:textId="71428152" w:rsidR="00544EAC" w:rsidRPr="00E45D39" w:rsidRDefault="00544EAC" w:rsidP="00544EAC">
                            <w:pPr>
                              <w:widowControl w:val="0"/>
                              <w:spacing w:line="240" w:lineRule="auto"/>
                              <w:rPr>
                                <w:rFonts w:ascii="Times New Roman" w:eastAsia="Times New Roman" w:hAnsi="Times New Roman" w:cs="Times New Roman"/>
                                <w:sz w:val="18"/>
                                <w:szCs w:val="18"/>
                              </w:rPr>
                            </w:pPr>
                            <w:r w:rsidRPr="001B1E60">
                              <w:rPr>
                                <w:rFonts w:ascii="Times New Roman" w:eastAsia="Times New Roman" w:hAnsi="Times New Roman" w:cs="Times New Roman"/>
                                <w:sz w:val="18"/>
                                <w:szCs w:val="18"/>
                              </w:rPr>
                              <w:t>Fall 2023</w:t>
                            </w:r>
                          </w:p>
                        </w:tc>
                        <w:tc>
                          <w:tcPr>
                            <w:tcW w:w="3960" w:type="dxa"/>
                            <w:shd w:val="clear" w:color="auto" w:fill="auto"/>
                            <w:tcMar>
                              <w:top w:w="100" w:type="dxa"/>
                              <w:left w:w="100" w:type="dxa"/>
                              <w:bottom w:w="100" w:type="dxa"/>
                              <w:right w:w="100" w:type="dxa"/>
                            </w:tcMar>
                          </w:tcPr>
                          <w:p w14:paraId="04E31867" w14:textId="0CA4EEE8" w:rsidR="00544EAC" w:rsidRPr="00E45D39" w:rsidRDefault="00544EAC" w:rsidP="00544EAC">
                            <w:pPr>
                              <w:rPr>
                                <w:rFonts w:ascii="Times New Roman" w:eastAsia="Times New Roman" w:hAnsi="Times New Roman" w:cs="Times New Roman"/>
                                <w:sz w:val="18"/>
                                <w:szCs w:val="18"/>
                              </w:rPr>
                            </w:pPr>
                            <w:r w:rsidRPr="001B1E60">
                              <w:rPr>
                                <w:rFonts w:ascii="Times New Roman" w:eastAsia="Times New Roman" w:hAnsi="Times New Roman" w:cs="Times New Roman"/>
                                <w:sz w:val="18"/>
                                <w:szCs w:val="18"/>
                              </w:rPr>
                              <w:t xml:space="preserve">Progress Report </w:t>
                            </w:r>
                          </w:p>
                        </w:tc>
                      </w:tr>
                      <w:tr w:rsidR="00544EAC" w:rsidRPr="008A5974" w14:paraId="2DA6C8EA" w14:textId="77777777" w:rsidTr="00CA4842">
                        <w:tc>
                          <w:tcPr>
                            <w:tcW w:w="3960" w:type="dxa"/>
                            <w:shd w:val="clear" w:color="auto" w:fill="auto"/>
                            <w:tcMar>
                              <w:top w:w="100" w:type="dxa"/>
                              <w:left w:w="100" w:type="dxa"/>
                              <w:bottom w:w="100" w:type="dxa"/>
                              <w:right w:w="100" w:type="dxa"/>
                            </w:tcMar>
                          </w:tcPr>
                          <w:p w14:paraId="0B1156FE" w14:textId="48869153" w:rsidR="00544EAC" w:rsidRPr="00E45D39" w:rsidRDefault="00544EAC" w:rsidP="00544EAC">
                            <w:pPr>
                              <w:widowControl w:val="0"/>
                              <w:spacing w:line="240" w:lineRule="auto"/>
                              <w:rPr>
                                <w:rFonts w:ascii="Times New Roman" w:eastAsia="Times New Roman" w:hAnsi="Times New Roman" w:cs="Times New Roman"/>
                                <w:sz w:val="18"/>
                                <w:szCs w:val="18"/>
                              </w:rPr>
                            </w:pPr>
                            <w:r w:rsidRPr="00434B82">
                              <w:rPr>
                                <w:rFonts w:ascii="Times New Roman" w:eastAsia="Times New Roman" w:hAnsi="Times New Roman" w:cs="Times New Roman"/>
                                <w:sz w:val="18"/>
                                <w:szCs w:val="18"/>
                              </w:rPr>
                              <w:t>December 2023</w:t>
                            </w:r>
                          </w:p>
                        </w:tc>
                        <w:tc>
                          <w:tcPr>
                            <w:tcW w:w="3960" w:type="dxa"/>
                            <w:shd w:val="clear" w:color="auto" w:fill="auto"/>
                            <w:tcMar>
                              <w:top w:w="100" w:type="dxa"/>
                              <w:left w:w="100" w:type="dxa"/>
                              <w:bottom w:w="100" w:type="dxa"/>
                              <w:right w:w="100" w:type="dxa"/>
                            </w:tcMar>
                          </w:tcPr>
                          <w:p w14:paraId="3343086B" w14:textId="2C7790C2" w:rsidR="00544EAC" w:rsidRPr="00E45D39" w:rsidRDefault="00544EAC" w:rsidP="00544EAC">
                            <w:pPr>
                              <w:rPr>
                                <w:rFonts w:ascii="Times New Roman" w:eastAsia="Times New Roman" w:hAnsi="Times New Roman" w:cs="Times New Roman"/>
                                <w:sz w:val="18"/>
                                <w:szCs w:val="18"/>
                              </w:rPr>
                            </w:pPr>
                            <w:r w:rsidRPr="00434B82">
                              <w:rPr>
                                <w:rFonts w:ascii="Times New Roman" w:eastAsia="Times New Roman" w:hAnsi="Times New Roman" w:cs="Times New Roman"/>
                                <w:sz w:val="18"/>
                                <w:szCs w:val="18"/>
                              </w:rPr>
                              <w:t>Present Progress at AGU</w:t>
                            </w:r>
                          </w:p>
                        </w:tc>
                      </w:tr>
                      <w:tr w:rsidR="00544EAC" w:rsidRPr="008A5974" w14:paraId="77B90083" w14:textId="77777777" w:rsidTr="00E45D39">
                        <w:trPr>
                          <w:trHeight w:val="417"/>
                        </w:trPr>
                        <w:tc>
                          <w:tcPr>
                            <w:tcW w:w="3960" w:type="dxa"/>
                            <w:shd w:val="clear" w:color="auto" w:fill="auto"/>
                            <w:tcMar>
                              <w:top w:w="100" w:type="dxa"/>
                              <w:left w:w="100" w:type="dxa"/>
                              <w:bottom w:w="100" w:type="dxa"/>
                              <w:right w:w="100" w:type="dxa"/>
                            </w:tcMar>
                          </w:tcPr>
                          <w:p w14:paraId="23BDB64D" w14:textId="5146C433" w:rsidR="00544EAC" w:rsidRPr="00E45D39" w:rsidRDefault="00544EAC" w:rsidP="00544EAC">
                            <w:pPr>
                              <w:widowControl w:val="0"/>
                              <w:spacing w:line="240" w:lineRule="auto"/>
                              <w:rPr>
                                <w:rFonts w:ascii="Times New Roman" w:eastAsia="Times New Roman" w:hAnsi="Times New Roman" w:cs="Times New Roman"/>
                                <w:sz w:val="18"/>
                                <w:szCs w:val="18"/>
                              </w:rPr>
                            </w:pPr>
                            <w:r w:rsidRPr="00C448CB">
                              <w:rPr>
                                <w:rFonts w:ascii="Times New Roman" w:eastAsia="Times New Roman" w:hAnsi="Times New Roman" w:cs="Times New Roman"/>
                                <w:sz w:val="18"/>
                                <w:szCs w:val="18"/>
                              </w:rPr>
                              <w:t>Winter 2024</w:t>
                            </w:r>
                          </w:p>
                        </w:tc>
                        <w:tc>
                          <w:tcPr>
                            <w:tcW w:w="3960" w:type="dxa"/>
                            <w:shd w:val="clear" w:color="auto" w:fill="auto"/>
                            <w:tcMar>
                              <w:top w:w="100" w:type="dxa"/>
                              <w:left w:w="100" w:type="dxa"/>
                              <w:bottom w:w="100" w:type="dxa"/>
                              <w:right w:w="100" w:type="dxa"/>
                            </w:tcMar>
                          </w:tcPr>
                          <w:p w14:paraId="40076BA2" w14:textId="4AC64352" w:rsidR="00544EAC" w:rsidRPr="00E45D39" w:rsidRDefault="00544EAC" w:rsidP="00544EAC">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Write thesis</w:t>
                            </w:r>
                          </w:p>
                        </w:tc>
                      </w:tr>
                      <w:tr w:rsidR="00544EAC" w:rsidRPr="008A5974" w14:paraId="63B9D428" w14:textId="77777777" w:rsidTr="00CA4842">
                        <w:tc>
                          <w:tcPr>
                            <w:tcW w:w="3960" w:type="dxa"/>
                            <w:shd w:val="clear" w:color="auto" w:fill="auto"/>
                            <w:tcMar>
                              <w:top w:w="100" w:type="dxa"/>
                              <w:left w:w="100" w:type="dxa"/>
                              <w:bottom w:w="100" w:type="dxa"/>
                              <w:right w:w="100" w:type="dxa"/>
                            </w:tcMar>
                          </w:tcPr>
                          <w:p w14:paraId="0F55998E" w14:textId="33116B45" w:rsidR="00544EAC" w:rsidRPr="00E45D39" w:rsidRDefault="00544EAC" w:rsidP="00544EAC">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Spring</w:t>
                            </w:r>
                            <w:r w:rsidRPr="00843DA1">
                              <w:rPr>
                                <w:rFonts w:ascii="Times New Roman" w:eastAsia="Times New Roman" w:hAnsi="Times New Roman" w:cs="Times New Roman"/>
                                <w:sz w:val="18"/>
                                <w:szCs w:val="18"/>
                              </w:rPr>
                              <w:t xml:space="preserve"> 2024</w:t>
                            </w:r>
                          </w:p>
                        </w:tc>
                        <w:tc>
                          <w:tcPr>
                            <w:tcW w:w="3960" w:type="dxa"/>
                            <w:shd w:val="clear" w:color="auto" w:fill="auto"/>
                            <w:tcMar>
                              <w:top w:w="100" w:type="dxa"/>
                              <w:left w:w="100" w:type="dxa"/>
                              <w:bottom w:w="100" w:type="dxa"/>
                              <w:right w:w="100" w:type="dxa"/>
                            </w:tcMar>
                          </w:tcPr>
                          <w:p w14:paraId="61F088B8" w14:textId="2AD2E6B3" w:rsidR="00544EAC" w:rsidRPr="00E45D39" w:rsidRDefault="00544EAC" w:rsidP="00544EAC">
                            <w:pPr>
                              <w:widowControl w:val="0"/>
                              <w:spacing w:line="240" w:lineRule="auto"/>
                              <w:rPr>
                                <w:rFonts w:ascii="Times New Roman" w:eastAsia="Times New Roman" w:hAnsi="Times New Roman" w:cs="Times New Roman"/>
                                <w:sz w:val="18"/>
                                <w:szCs w:val="18"/>
                              </w:rPr>
                            </w:pPr>
                            <w:r w:rsidRPr="00843DA1">
                              <w:rPr>
                                <w:rFonts w:ascii="Times New Roman" w:eastAsia="Times New Roman" w:hAnsi="Times New Roman" w:cs="Times New Roman"/>
                                <w:sz w:val="18"/>
                                <w:szCs w:val="18"/>
                              </w:rPr>
                              <w:t xml:space="preserve">Defend thesis </w:t>
                            </w:r>
                          </w:p>
                        </w:tc>
                      </w:tr>
                    </w:tbl>
                    <w:p w14:paraId="4EB3B0C4" w14:textId="77777777" w:rsidR="00544EAC" w:rsidRDefault="00544EAC" w:rsidP="008A5974">
                      <w:pPr>
                        <w:rPr>
                          <w:rFonts w:ascii="Times New Roman" w:hAnsi="Times New Roman" w:cs="Times New Roman"/>
                          <w:b/>
                          <w:bCs/>
                          <w:i/>
                          <w:iCs/>
                          <w:sz w:val="18"/>
                          <w:szCs w:val="18"/>
                        </w:rPr>
                      </w:pPr>
                    </w:p>
                    <w:p w14:paraId="3F2774E9" w14:textId="3A32ECD0" w:rsidR="008A5974" w:rsidRPr="008F2034" w:rsidRDefault="008A5974" w:rsidP="008A5974">
                      <w:pPr>
                        <w:rPr>
                          <w:rFonts w:ascii="Times New Roman" w:hAnsi="Times New Roman" w:cs="Times New Roman"/>
                          <w:i/>
                          <w:iCs/>
                          <w:sz w:val="18"/>
                          <w:szCs w:val="18"/>
                        </w:rPr>
                      </w:pPr>
                      <w:r w:rsidRPr="00E45D39">
                        <w:rPr>
                          <w:rFonts w:ascii="Times New Roman" w:hAnsi="Times New Roman" w:cs="Times New Roman"/>
                          <w:b/>
                          <w:bCs/>
                          <w:i/>
                          <w:iCs/>
                          <w:sz w:val="18"/>
                          <w:szCs w:val="18"/>
                        </w:rPr>
                        <w:t>Table 2:</w:t>
                      </w:r>
                      <w:r w:rsidRPr="00E45D39">
                        <w:rPr>
                          <w:rFonts w:ascii="Times New Roman" w:hAnsi="Times New Roman" w:cs="Times New Roman"/>
                          <w:i/>
                          <w:iCs/>
                          <w:sz w:val="18"/>
                          <w:szCs w:val="18"/>
                        </w:rPr>
                        <w:t xml:space="preserve"> </w:t>
                      </w:r>
                      <w:r w:rsidRPr="00E45D39">
                        <w:rPr>
                          <w:rFonts w:ascii="Times New Roman" w:eastAsia="Times New Roman" w:hAnsi="Times New Roman" w:cs="Times New Roman"/>
                          <w:i/>
                          <w:iCs/>
                          <w:sz w:val="18"/>
                          <w:szCs w:val="18"/>
                        </w:rPr>
                        <w:t xml:space="preserve"> Ideal timeline of my research</w:t>
                      </w:r>
                      <w:r w:rsidRPr="00E45D39">
                        <w:rPr>
                          <w:rStyle w:val="CommentReference"/>
                          <w:rFonts w:ascii="Times New Roman" w:hAnsi="Times New Roman" w:cs="Times New Roman"/>
                          <w:i/>
                          <w:iCs/>
                          <w:sz w:val="18"/>
                          <w:szCs w:val="18"/>
                        </w:rPr>
                        <w:annotationRef/>
                      </w:r>
                      <w:r w:rsidRPr="00E45D39">
                        <w:rPr>
                          <w:rStyle w:val="CommentReference"/>
                          <w:rFonts w:ascii="Times New Roman" w:hAnsi="Times New Roman" w:cs="Times New Roman"/>
                          <w:i/>
                          <w:iCs/>
                          <w:sz w:val="18"/>
                          <w:szCs w:val="18"/>
                        </w:rPr>
                        <w:annotationRef/>
                      </w:r>
                      <w:r w:rsidRPr="00E45D39">
                        <w:rPr>
                          <w:rFonts w:ascii="Times New Roman" w:eastAsia="Times New Roman" w:hAnsi="Times New Roman" w:cs="Times New Roman"/>
                          <w:i/>
                          <w:iCs/>
                          <w:sz w:val="18"/>
                          <w:szCs w:val="18"/>
                        </w:rPr>
                        <w:t>.</w:t>
                      </w:r>
                    </w:p>
                  </w:txbxContent>
                </v:textbox>
                <w10:wrap type="square" anchorx="margin"/>
              </v:shape>
            </w:pict>
          </mc:Fallback>
        </mc:AlternateContent>
      </w:r>
      <w:r w:rsidR="004A1130">
        <w:rPr>
          <w:rFonts w:ascii="Times New Roman" w:eastAsia="Times New Roman" w:hAnsi="Times New Roman" w:cs="Times New Roman"/>
          <w:sz w:val="24"/>
          <w:szCs w:val="24"/>
        </w:rPr>
        <w:t>goals</w:t>
      </w:r>
      <w:r w:rsidR="00FB4887">
        <w:rPr>
          <w:rFonts w:ascii="Times New Roman" w:eastAsia="Times New Roman" w:hAnsi="Times New Roman" w:cs="Times New Roman"/>
          <w:sz w:val="24"/>
          <w:szCs w:val="24"/>
        </w:rPr>
        <w:t>.</w:t>
      </w:r>
      <w:r w:rsidR="00160106">
        <w:rPr>
          <w:rFonts w:ascii="Times New Roman" w:eastAsia="Times New Roman" w:hAnsi="Times New Roman" w:cs="Times New Roman"/>
          <w:sz w:val="24"/>
          <w:szCs w:val="24"/>
        </w:rPr>
        <w:t xml:space="preserve"> </w:t>
      </w:r>
    </w:p>
    <w:p w14:paraId="14B35ECA" w14:textId="2C8867BC" w:rsidR="00AA2537" w:rsidRPr="00E27E45" w:rsidRDefault="00AA2537" w:rsidP="00E45D39">
      <w:pPr>
        <w:spacing w:line="360" w:lineRule="auto"/>
        <w:rPr>
          <w:rFonts w:ascii="Times New Roman" w:eastAsia="Times New Roman" w:hAnsi="Times New Roman" w:cs="Times New Roman"/>
          <w:b/>
          <w:bCs/>
          <w:sz w:val="24"/>
          <w:szCs w:val="24"/>
        </w:rPr>
      </w:pPr>
    </w:p>
    <w:p w14:paraId="7EEC6289" w14:textId="1B03AE68" w:rsidR="00D6375B" w:rsidRPr="00E45D39" w:rsidRDefault="00D936B1" w:rsidP="00E45D39">
      <w:pPr>
        <w:pStyle w:val="ListParagraph"/>
        <w:numPr>
          <w:ilvl w:val="0"/>
          <w:numId w:val="26"/>
        </w:numPr>
        <w:spacing w:line="360" w:lineRule="auto"/>
        <w:rPr>
          <w:rFonts w:ascii="Times New Roman" w:hAnsi="Times New Roman" w:cs="Times New Roman"/>
          <w:sz w:val="24"/>
          <w:szCs w:val="24"/>
        </w:rPr>
      </w:pPr>
      <w:r w:rsidRPr="00E45D39">
        <w:rPr>
          <w:rFonts w:ascii="Times New Roman" w:eastAsia="Times New Roman" w:hAnsi="Times New Roman" w:cs="Times New Roman"/>
          <w:b/>
          <w:bCs/>
          <w:sz w:val="24"/>
          <w:szCs w:val="24"/>
        </w:rPr>
        <w:t>Preliminary data</w:t>
      </w:r>
    </w:p>
    <w:p w14:paraId="1070C677" w14:textId="4E9CA81F" w:rsidR="00544EAC" w:rsidRDefault="00D6375B" w:rsidP="00E45D39">
      <w:pPr>
        <w:spacing w:line="360" w:lineRule="auto"/>
        <w:jc w:val="both"/>
        <w:rPr>
          <w:rFonts w:ascii="Times New Roman" w:eastAsia="Times New Roman" w:hAnsi="Times New Roman" w:cs="Times New Roman"/>
          <w:sz w:val="24"/>
          <w:szCs w:val="24"/>
        </w:rPr>
      </w:pPr>
      <w:r w:rsidRPr="00E27E45">
        <w:rPr>
          <w:rFonts w:ascii="Times New Roman" w:eastAsia="Times New Roman" w:hAnsi="Times New Roman" w:cs="Times New Roman"/>
          <w:sz w:val="24"/>
          <w:szCs w:val="24"/>
        </w:rPr>
        <w:t xml:space="preserve">Figures </w:t>
      </w:r>
      <w:r w:rsidR="00F61B70" w:rsidRPr="00E27E45">
        <w:rPr>
          <w:rFonts w:ascii="Times New Roman" w:eastAsia="Times New Roman" w:hAnsi="Times New Roman" w:cs="Times New Roman"/>
          <w:sz w:val="24"/>
          <w:szCs w:val="24"/>
        </w:rPr>
        <w:t>7</w:t>
      </w:r>
      <w:r w:rsidRPr="00E27E45">
        <w:rPr>
          <w:rFonts w:ascii="Times New Roman" w:eastAsia="Times New Roman" w:hAnsi="Times New Roman" w:cs="Times New Roman"/>
          <w:sz w:val="24"/>
          <w:szCs w:val="24"/>
        </w:rPr>
        <w:t xml:space="preserve"> display preliminary </w:t>
      </w:r>
      <w:r w:rsidR="00F91BFC">
        <w:rPr>
          <w:rFonts w:ascii="Times New Roman" w:eastAsia="Times New Roman" w:hAnsi="Times New Roman" w:cs="Times New Roman"/>
          <w:sz w:val="24"/>
          <w:szCs w:val="24"/>
        </w:rPr>
        <w:t>calculated average subsurface porosity</w:t>
      </w:r>
      <w:r w:rsidR="008E30CE">
        <w:rPr>
          <w:rFonts w:ascii="Times New Roman" w:eastAsia="Times New Roman" w:hAnsi="Times New Roman" w:cs="Times New Roman"/>
          <w:sz w:val="24"/>
          <w:szCs w:val="24"/>
        </w:rPr>
        <w:t xml:space="preserve"> and roo</w:t>
      </w:r>
      <w:r w:rsidR="00544EAC">
        <w:rPr>
          <w:rFonts w:ascii="Times New Roman" w:eastAsia="Times New Roman" w:hAnsi="Times New Roman" w:cs="Times New Roman"/>
          <w:sz w:val="24"/>
          <w:szCs w:val="24"/>
        </w:rPr>
        <w:t>ting</w:t>
      </w:r>
      <w:r w:rsidR="008E30CE">
        <w:rPr>
          <w:rFonts w:ascii="Times New Roman" w:eastAsia="Times New Roman" w:hAnsi="Times New Roman" w:cs="Times New Roman"/>
          <w:sz w:val="24"/>
          <w:szCs w:val="24"/>
        </w:rPr>
        <w:t xml:space="preserve"> depth (50</w:t>
      </w:r>
      <w:r w:rsidR="008E30CE" w:rsidRPr="00E45D39">
        <w:rPr>
          <w:rFonts w:ascii="Times New Roman" w:eastAsia="Times New Roman" w:hAnsi="Times New Roman" w:cs="Times New Roman"/>
          <w:sz w:val="24"/>
          <w:szCs w:val="24"/>
          <w:vertAlign w:val="superscript"/>
        </w:rPr>
        <w:t>th</w:t>
      </w:r>
      <w:r w:rsidR="008E30CE">
        <w:rPr>
          <w:rFonts w:ascii="Times New Roman" w:eastAsia="Times New Roman" w:hAnsi="Times New Roman" w:cs="Times New Roman"/>
          <w:sz w:val="24"/>
          <w:szCs w:val="24"/>
        </w:rPr>
        <w:t xml:space="preserve"> percentile)</w:t>
      </w:r>
      <w:r w:rsidR="00F91BFC">
        <w:rPr>
          <w:rFonts w:ascii="Times New Roman" w:eastAsia="Times New Roman" w:hAnsi="Times New Roman" w:cs="Times New Roman"/>
          <w:sz w:val="24"/>
          <w:szCs w:val="24"/>
        </w:rPr>
        <w:t xml:space="preserve"> for catchments with the four main bedrock types</w:t>
      </w:r>
      <w:r w:rsidR="00544EAC">
        <w:rPr>
          <w:rFonts w:ascii="Times New Roman" w:eastAsia="Times New Roman" w:hAnsi="Times New Roman" w:cs="Times New Roman"/>
          <w:sz w:val="24"/>
          <w:szCs w:val="24"/>
        </w:rPr>
        <w:t xml:space="preserve"> I selected</w:t>
      </w:r>
      <w:r w:rsidR="00F91BFC">
        <w:rPr>
          <w:rFonts w:ascii="Times New Roman" w:eastAsia="Times New Roman" w:hAnsi="Times New Roman" w:cs="Times New Roman"/>
          <w:sz w:val="24"/>
          <w:szCs w:val="24"/>
        </w:rPr>
        <w:t xml:space="preserve"> (469 out of the 506</w:t>
      </w:r>
      <w:r w:rsidR="00544EAC">
        <w:rPr>
          <w:rFonts w:ascii="Times New Roman" w:eastAsia="Times New Roman" w:hAnsi="Times New Roman" w:cs="Times New Roman"/>
          <w:sz w:val="24"/>
          <w:szCs w:val="24"/>
        </w:rPr>
        <w:t>)</w:t>
      </w:r>
      <w:r w:rsidR="008E30CE">
        <w:rPr>
          <w:rFonts w:ascii="Times New Roman" w:eastAsia="Times New Roman" w:hAnsi="Times New Roman" w:cs="Times New Roman"/>
          <w:sz w:val="24"/>
          <w:szCs w:val="24"/>
        </w:rPr>
        <w:t xml:space="preserve">. </w:t>
      </w:r>
      <w:r w:rsidR="00544EAC">
        <w:rPr>
          <w:rFonts w:ascii="Times New Roman" w:eastAsia="Times New Roman" w:hAnsi="Times New Roman" w:cs="Times New Roman"/>
          <w:sz w:val="24"/>
          <w:szCs w:val="24"/>
        </w:rPr>
        <w:t>Locations underlain with m</w:t>
      </w:r>
      <w:r w:rsidR="008E30CE">
        <w:rPr>
          <w:rFonts w:ascii="Times New Roman" w:eastAsia="Times New Roman" w:hAnsi="Times New Roman" w:cs="Times New Roman"/>
          <w:sz w:val="24"/>
          <w:szCs w:val="24"/>
        </w:rPr>
        <w:t>etamorphic</w:t>
      </w:r>
      <w:r w:rsidR="00F91BFC">
        <w:rPr>
          <w:rFonts w:ascii="Times New Roman" w:eastAsia="Times New Roman" w:hAnsi="Times New Roman" w:cs="Times New Roman"/>
          <w:sz w:val="24"/>
          <w:szCs w:val="24"/>
        </w:rPr>
        <w:t xml:space="preserve"> </w:t>
      </w:r>
      <w:r w:rsidR="00544EAC">
        <w:rPr>
          <w:rFonts w:ascii="Times New Roman" w:eastAsia="Times New Roman" w:hAnsi="Times New Roman" w:cs="Times New Roman"/>
          <w:sz w:val="24"/>
          <w:szCs w:val="24"/>
        </w:rPr>
        <w:t xml:space="preserve">rocks </w:t>
      </w:r>
      <w:r w:rsidR="00F91BFC">
        <w:rPr>
          <w:rFonts w:ascii="Times New Roman" w:eastAsia="Times New Roman" w:hAnsi="Times New Roman" w:cs="Times New Roman"/>
          <w:sz w:val="24"/>
          <w:szCs w:val="24"/>
        </w:rPr>
        <w:t>had the lowest average porosity value</w:t>
      </w:r>
      <w:r w:rsidR="00544EAC">
        <w:rPr>
          <w:rFonts w:ascii="Times New Roman" w:eastAsia="Times New Roman" w:hAnsi="Times New Roman" w:cs="Times New Roman"/>
          <w:sz w:val="24"/>
          <w:szCs w:val="24"/>
        </w:rPr>
        <w:t xml:space="preserve"> </w:t>
      </w:r>
      <w:r w:rsidR="00F91BFC">
        <w:rPr>
          <w:rFonts w:ascii="Times New Roman" w:eastAsia="Times New Roman" w:hAnsi="Times New Roman" w:cs="Times New Roman"/>
          <w:sz w:val="24"/>
          <w:szCs w:val="24"/>
        </w:rPr>
        <w:t xml:space="preserve"> of 0.03, </w:t>
      </w:r>
      <w:r w:rsidR="00544EAC">
        <w:rPr>
          <w:rFonts w:ascii="Times New Roman" w:eastAsia="Times New Roman" w:hAnsi="Times New Roman" w:cs="Times New Roman"/>
          <w:sz w:val="24"/>
          <w:szCs w:val="24"/>
        </w:rPr>
        <w:t xml:space="preserve">followed by </w:t>
      </w:r>
      <w:r w:rsidR="00F91BFC">
        <w:rPr>
          <w:rFonts w:ascii="Times New Roman" w:eastAsia="Times New Roman" w:hAnsi="Times New Roman" w:cs="Times New Roman"/>
          <w:sz w:val="24"/>
          <w:szCs w:val="24"/>
        </w:rPr>
        <w:t xml:space="preserve">carbonate </w:t>
      </w:r>
      <w:r w:rsidR="008E30CE">
        <w:rPr>
          <w:rFonts w:ascii="Times New Roman" w:eastAsia="Times New Roman" w:hAnsi="Times New Roman" w:cs="Times New Roman"/>
          <w:sz w:val="24"/>
          <w:szCs w:val="24"/>
        </w:rPr>
        <w:t>sedimentary</w:t>
      </w:r>
      <w:r w:rsidR="00F91BFC">
        <w:rPr>
          <w:rFonts w:ascii="Times New Roman" w:eastAsia="Times New Roman" w:hAnsi="Times New Roman" w:cs="Times New Roman"/>
          <w:sz w:val="24"/>
          <w:szCs w:val="24"/>
        </w:rPr>
        <w:t xml:space="preserve"> rocks with 0.08, </w:t>
      </w:r>
      <w:r w:rsidR="00544EAC">
        <w:rPr>
          <w:rFonts w:ascii="Times New Roman" w:eastAsia="Times New Roman" w:hAnsi="Times New Roman" w:cs="Times New Roman"/>
          <w:sz w:val="24"/>
          <w:szCs w:val="24"/>
        </w:rPr>
        <w:t xml:space="preserve">and </w:t>
      </w:r>
      <w:proofErr w:type="spellStart"/>
      <w:r w:rsidR="00F91BFC">
        <w:rPr>
          <w:rFonts w:ascii="Times New Roman" w:eastAsia="Times New Roman" w:hAnsi="Times New Roman" w:cs="Times New Roman"/>
          <w:sz w:val="24"/>
          <w:szCs w:val="24"/>
        </w:rPr>
        <w:t>siliclastic</w:t>
      </w:r>
      <w:proofErr w:type="spellEnd"/>
      <w:r w:rsidR="00F91BFC">
        <w:rPr>
          <w:rFonts w:ascii="Times New Roman" w:eastAsia="Times New Roman" w:hAnsi="Times New Roman" w:cs="Times New Roman"/>
          <w:sz w:val="24"/>
          <w:szCs w:val="24"/>
        </w:rPr>
        <w:t xml:space="preserve"> sedimentary rocks with 0.16</w:t>
      </w:r>
      <w:r w:rsidR="00544EAC">
        <w:rPr>
          <w:rFonts w:ascii="Times New Roman" w:eastAsia="Times New Roman" w:hAnsi="Times New Roman" w:cs="Times New Roman"/>
          <w:sz w:val="24"/>
          <w:szCs w:val="24"/>
        </w:rPr>
        <w:t>. U</w:t>
      </w:r>
      <w:r w:rsidR="00F91BFC">
        <w:rPr>
          <w:rFonts w:ascii="Times New Roman" w:eastAsia="Times New Roman" w:hAnsi="Times New Roman" w:cs="Times New Roman"/>
          <w:sz w:val="24"/>
          <w:szCs w:val="24"/>
        </w:rPr>
        <w:t xml:space="preserve">nconsolidated sediments </w:t>
      </w:r>
      <w:r w:rsidR="00544EAC">
        <w:rPr>
          <w:rFonts w:ascii="Times New Roman" w:eastAsia="Times New Roman" w:hAnsi="Times New Roman" w:cs="Times New Roman"/>
          <w:sz w:val="24"/>
          <w:szCs w:val="24"/>
        </w:rPr>
        <w:t xml:space="preserve">have the highest subsurface porosity </w:t>
      </w:r>
      <w:r w:rsidR="00F91BFC">
        <w:rPr>
          <w:rFonts w:ascii="Times New Roman" w:eastAsia="Times New Roman" w:hAnsi="Times New Roman" w:cs="Times New Roman"/>
          <w:sz w:val="24"/>
          <w:szCs w:val="24"/>
        </w:rPr>
        <w:t>with 0.20</w:t>
      </w:r>
      <w:r w:rsidR="00544EAC">
        <w:rPr>
          <w:rFonts w:ascii="Times New Roman" w:eastAsia="Times New Roman" w:hAnsi="Times New Roman" w:cs="Times New Roman"/>
          <w:sz w:val="24"/>
          <w:szCs w:val="24"/>
        </w:rPr>
        <w:t xml:space="preserve"> (displayed as fraction where 1=100% pore space)</w:t>
      </w:r>
      <w:r w:rsidR="00F91BFC">
        <w:rPr>
          <w:rFonts w:ascii="Times New Roman" w:eastAsia="Times New Roman" w:hAnsi="Times New Roman" w:cs="Times New Roman"/>
          <w:sz w:val="24"/>
          <w:szCs w:val="24"/>
        </w:rPr>
        <w:t>.</w:t>
      </w:r>
      <w:r w:rsidR="00544EAC">
        <w:rPr>
          <w:rFonts w:ascii="Times New Roman" w:eastAsia="Times New Roman" w:hAnsi="Times New Roman" w:cs="Times New Roman"/>
          <w:sz w:val="24"/>
          <w:szCs w:val="24"/>
        </w:rPr>
        <w:t xml:space="preserve"> These data indicate that the main bedrock types display enough variability in porosity to test related hypotheses. </w:t>
      </w:r>
    </w:p>
    <w:p w14:paraId="533F42B5" w14:textId="4F911258" w:rsidR="00544EAC" w:rsidRDefault="008F2034" w:rsidP="00544EAC">
      <w:pPr>
        <w:spacing w:line="360" w:lineRule="auto"/>
        <w:jc w:val="both"/>
        <w:rPr>
          <w:rFonts w:ascii="Times New Roman" w:eastAsia="Times New Roman" w:hAnsi="Times New Roman" w:cs="Times New Roman"/>
          <w:color w:val="000000"/>
          <w:sz w:val="24"/>
          <w:szCs w:val="24"/>
          <w:lang w:val="en-US"/>
        </w:rPr>
      </w:pPr>
      <w:r w:rsidRPr="00D936B1">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4864" behindDoc="0" locked="0" layoutInCell="1" allowOverlap="1" wp14:anchorId="76B18B33" wp14:editId="0B799516">
                <wp:simplePos x="0" y="0"/>
                <wp:positionH relativeFrom="margin">
                  <wp:align>left</wp:align>
                </wp:positionH>
                <wp:positionV relativeFrom="paragraph">
                  <wp:posOffset>806615</wp:posOffset>
                </wp:positionV>
                <wp:extent cx="6025515" cy="318833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5515" cy="3188335"/>
                        </a:xfrm>
                        <a:prstGeom prst="rect">
                          <a:avLst/>
                        </a:prstGeom>
                        <a:solidFill>
                          <a:srgbClr val="FFFFFF"/>
                        </a:solidFill>
                        <a:ln w="9525">
                          <a:noFill/>
                          <a:miter lim="800000"/>
                          <a:headEnd/>
                          <a:tailEnd/>
                        </a:ln>
                      </wps:spPr>
                      <wps:txbx>
                        <w:txbxContent>
                          <w:p w14:paraId="56D695AD" w14:textId="6AE19794" w:rsidR="00D936B1" w:rsidRDefault="008E30CE">
                            <w:r>
                              <w:rPr>
                                <w:noProof/>
                              </w:rPr>
                              <w:drawing>
                                <wp:inline distT="0" distB="0" distL="0" distR="0" wp14:anchorId="329BFBBA" wp14:editId="5C2E6C4B">
                                  <wp:extent cx="2679286" cy="2345093"/>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858" cy="2364849"/>
                                          </a:xfrm>
                                          <a:prstGeom prst="rect">
                                            <a:avLst/>
                                          </a:prstGeom>
                                        </pic:spPr>
                                      </pic:pic>
                                    </a:graphicData>
                                  </a:graphic>
                                </wp:inline>
                              </w:drawing>
                            </w:r>
                            <w:r w:rsidR="008F2034">
                              <w:rPr>
                                <w:noProof/>
                              </w:rPr>
                              <w:drawing>
                                <wp:inline distT="0" distB="0" distL="0" distR="0" wp14:anchorId="6B80E753" wp14:editId="5A3DEB58">
                                  <wp:extent cx="2557044" cy="2277133"/>
                                  <wp:effectExtent l="0" t="0" r="0" b="8890"/>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0"/>
                                          <a:stretch>
                                            <a:fillRect/>
                                          </a:stretch>
                                        </pic:blipFill>
                                        <pic:spPr>
                                          <a:xfrm>
                                            <a:off x="0" y="0"/>
                                            <a:ext cx="2580595" cy="2298106"/>
                                          </a:xfrm>
                                          <a:prstGeom prst="rect">
                                            <a:avLst/>
                                          </a:prstGeom>
                                        </pic:spPr>
                                      </pic:pic>
                                    </a:graphicData>
                                  </a:graphic>
                                </wp:inline>
                              </w:drawing>
                            </w:r>
                          </w:p>
                          <w:p w14:paraId="7117F790" w14:textId="169E47F2" w:rsidR="008E30CE" w:rsidRDefault="008E30CE"/>
                          <w:p w14:paraId="752CDB56" w14:textId="6D84738D" w:rsidR="00D936B1" w:rsidRPr="00E45D39" w:rsidRDefault="00D936B1">
                            <w:pPr>
                              <w:rPr>
                                <w:rFonts w:ascii="Times New Roman" w:hAnsi="Times New Roman" w:cs="Times New Roman"/>
                                <w:i/>
                                <w:iCs/>
                                <w:sz w:val="24"/>
                                <w:szCs w:val="24"/>
                              </w:rPr>
                            </w:pPr>
                            <w:r w:rsidRPr="00E45D39">
                              <w:rPr>
                                <w:rFonts w:ascii="Times New Roman" w:hAnsi="Times New Roman" w:cs="Times New Roman"/>
                                <w:b/>
                                <w:bCs/>
                                <w:i/>
                                <w:iCs/>
                                <w:sz w:val="24"/>
                                <w:szCs w:val="24"/>
                              </w:rPr>
                              <w:t>Figure</w:t>
                            </w:r>
                            <w:r w:rsidR="00F61B70" w:rsidRPr="00E45D39">
                              <w:rPr>
                                <w:rFonts w:ascii="Times New Roman" w:hAnsi="Times New Roman" w:cs="Times New Roman"/>
                                <w:b/>
                                <w:bCs/>
                                <w:i/>
                                <w:iCs/>
                                <w:sz w:val="24"/>
                                <w:szCs w:val="24"/>
                              </w:rPr>
                              <w:t xml:space="preserve"> </w:t>
                            </w:r>
                            <w:r w:rsidR="008E30CE">
                              <w:rPr>
                                <w:rFonts w:ascii="Times New Roman" w:hAnsi="Times New Roman" w:cs="Times New Roman"/>
                                <w:b/>
                                <w:bCs/>
                                <w:i/>
                                <w:iCs/>
                                <w:sz w:val="24"/>
                                <w:szCs w:val="24"/>
                              </w:rPr>
                              <w:t>7</w:t>
                            </w:r>
                            <w:r w:rsidRPr="00E45D39">
                              <w:rPr>
                                <w:rFonts w:ascii="Times New Roman" w:hAnsi="Times New Roman" w:cs="Times New Roman"/>
                                <w:i/>
                                <w:iCs/>
                                <w:sz w:val="24"/>
                                <w:szCs w:val="24"/>
                              </w:rPr>
                              <w:t xml:space="preserve">: </w:t>
                            </w:r>
                            <w:r w:rsidR="008E30CE">
                              <w:rPr>
                                <w:rFonts w:ascii="Times New Roman" w:hAnsi="Times New Roman" w:cs="Times New Roman"/>
                                <w:i/>
                                <w:iCs/>
                                <w:sz w:val="24"/>
                                <w:szCs w:val="24"/>
                              </w:rPr>
                              <w:t>a)</w:t>
                            </w:r>
                            <w:r w:rsidR="008A5974">
                              <w:rPr>
                                <w:rFonts w:ascii="Times New Roman" w:hAnsi="Times New Roman" w:cs="Times New Roman"/>
                                <w:i/>
                                <w:iCs/>
                                <w:sz w:val="24"/>
                                <w:szCs w:val="24"/>
                              </w:rPr>
                              <w:t xml:space="preserve"> </w:t>
                            </w:r>
                            <w:r w:rsidR="008E30CE">
                              <w:rPr>
                                <w:rFonts w:ascii="Times New Roman" w:hAnsi="Times New Roman" w:cs="Times New Roman"/>
                                <w:i/>
                                <w:iCs/>
                                <w:sz w:val="24"/>
                                <w:szCs w:val="24"/>
                              </w:rPr>
                              <w:t>Average subsurface porosity by bedrock type. b)</w:t>
                            </w:r>
                            <w:r w:rsidR="008E30CE" w:rsidRPr="008E30CE">
                              <w:rPr>
                                <w:rFonts w:ascii="Times New Roman" w:hAnsi="Times New Roman" w:cs="Times New Roman"/>
                                <w:i/>
                                <w:iCs/>
                                <w:sz w:val="24"/>
                                <w:szCs w:val="24"/>
                              </w:rPr>
                              <w:t xml:space="preserve"> Average</w:t>
                            </w:r>
                            <w:r w:rsidR="00D6375B" w:rsidRPr="00E45D39">
                              <w:rPr>
                                <w:rFonts w:ascii="Times New Roman" w:hAnsi="Times New Roman" w:cs="Times New Roman"/>
                                <w:i/>
                                <w:iCs/>
                                <w:sz w:val="24"/>
                                <w:szCs w:val="24"/>
                              </w:rPr>
                              <w:t xml:space="preserve"> </w:t>
                            </w:r>
                            <w:r w:rsidR="0073659D">
                              <w:rPr>
                                <w:rFonts w:ascii="Times New Roman" w:hAnsi="Times New Roman" w:cs="Times New Roman"/>
                                <w:i/>
                                <w:iCs/>
                                <w:sz w:val="24"/>
                                <w:szCs w:val="24"/>
                              </w:rPr>
                              <w:t>rooting depth (50</w:t>
                            </w:r>
                            <w:r w:rsidR="0073659D" w:rsidRPr="00E45D39">
                              <w:rPr>
                                <w:rFonts w:ascii="Times New Roman" w:hAnsi="Times New Roman" w:cs="Times New Roman"/>
                                <w:i/>
                                <w:iCs/>
                                <w:sz w:val="24"/>
                                <w:szCs w:val="24"/>
                                <w:vertAlign w:val="superscript"/>
                              </w:rPr>
                              <w:t>th</w:t>
                            </w:r>
                            <w:r w:rsidR="0073659D">
                              <w:rPr>
                                <w:rFonts w:ascii="Times New Roman" w:hAnsi="Times New Roman" w:cs="Times New Roman"/>
                                <w:i/>
                                <w:iCs/>
                                <w:sz w:val="24"/>
                                <w:szCs w:val="24"/>
                              </w:rPr>
                              <w:t xml:space="preserve"> percentile)</w:t>
                            </w:r>
                            <w:r w:rsidR="000A3428" w:rsidRPr="00E45D39">
                              <w:rPr>
                                <w:rFonts w:ascii="Times New Roman" w:hAnsi="Times New Roman" w:cs="Times New Roman"/>
                                <w:i/>
                                <w:iCs/>
                                <w:sz w:val="24"/>
                                <w:szCs w:val="24"/>
                              </w:rPr>
                              <w:t xml:space="preserve"> for</w:t>
                            </w:r>
                            <w:r w:rsidRPr="00E45D39">
                              <w:rPr>
                                <w:rFonts w:ascii="Times New Roman" w:hAnsi="Times New Roman" w:cs="Times New Roman"/>
                                <w:i/>
                                <w:iCs/>
                                <w:sz w:val="24"/>
                                <w:szCs w:val="24"/>
                              </w:rPr>
                              <w:t xml:space="preserve"> each bedrock type</w:t>
                            </w:r>
                            <w:r w:rsidR="000A3428" w:rsidRPr="00E45D39">
                              <w:rPr>
                                <w:rFonts w:ascii="Times New Roman" w:hAnsi="Times New Roman" w:cs="Times New Roman"/>
                                <w:i/>
                                <w:i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76B18B33" id="_x0000_s1039" type="#_x0000_t202" style="position:absolute;left:0;text-align:left;margin-left:0;margin-top:63.5pt;width:474.45pt;height:251.0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" stroked="f">
                <v:textbox>
                  <w:txbxContent>
                    <w:p w14:paraId="56D695AD" w14:textId="6AE19794" w:rsidR="00D936B1" w:rsidRDefault="008E30CE">
                      <w:r>
                        <w:rPr>
                          <w:noProof/>
                        </w:rPr>
                        <w:drawing>
                          <wp:inline distT="0" distB="0" distL="0" distR="0" wp14:anchorId="329BFBBA" wp14:editId="5C2E6C4B">
                            <wp:extent cx="2679286" cy="2345093"/>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1858" cy="2364849"/>
                                    </a:xfrm>
                                    <a:prstGeom prst="rect">
                                      <a:avLst/>
                                    </a:prstGeom>
                                  </pic:spPr>
                                </pic:pic>
                              </a:graphicData>
                            </a:graphic>
                          </wp:inline>
                        </w:drawing>
                      </w:r>
                      <w:r w:rsidR="008F2034">
                        <w:rPr>
                          <w:noProof/>
                        </w:rPr>
                        <w:drawing>
                          <wp:inline distT="0" distB="0" distL="0" distR="0" wp14:anchorId="6B80E753" wp14:editId="5A3DEB58">
                            <wp:extent cx="2557044" cy="2277133"/>
                            <wp:effectExtent l="0" t="0" r="0" b="8890"/>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2"/>
                                    <a:stretch>
                                      <a:fillRect/>
                                    </a:stretch>
                                  </pic:blipFill>
                                  <pic:spPr>
                                    <a:xfrm>
                                      <a:off x="0" y="0"/>
                                      <a:ext cx="2580595" cy="2298106"/>
                                    </a:xfrm>
                                    <a:prstGeom prst="rect">
                                      <a:avLst/>
                                    </a:prstGeom>
                                  </pic:spPr>
                                </pic:pic>
                              </a:graphicData>
                            </a:graphic>
                          </wp:inline>
                        </w:drawing>
                      </w:r>
                    </w:p>
                    <w:p w14:paraId="7117F790" w14:textId="169E47F2" w:rsidR="008E30CE" w:rsidRDefault="008E30CE"/>
                    <w:p w14:paraId="752CDB56" w14:textId="6D84738D" w:rsidR="00D936B1" w:rsidRPr="00E45D39" w:rsidRDefault="00D936B1">
                      <w:pPr>
                        <w:rPr>
                          <w:rFonts w:ascii="Times New Roman" w:hAnsi="Times New Roman" w:cs="Times New Roman"/>
                          <w:i/>
                          <w:iCs/>
                          <w:sz w:val="24"/>
                          <w:szCs w:val="24"/>
                        </w:rPr>
                      </w:pPr>
                      <w:r w:rsidRPr="00E45D39">
                        <w:rPr>
                          <w:rFonts w:ascii="Times New Roman" w:hAnsi="Times New Roman" w:cs="Times New Roman"/>
                          <w:b/>
                          <w:bCs/>
                          <w:i/>
                          <w:iCs/>
                          <w:sz w:val="24"/>
                          <w:szCs w:val="24"/>
                        </w:rPr>
                        <w:t>Figure</w:t>
                      </w:r>
                      <w:r w:rsidR="00F61B70" w:rsidRPr="00E45D39">
                        <w:rPr>
                          <w:rFonts w:ascii="Times New Roman" w:hAnsi="Times New Roman" w:cs="Times New Roman"/>
                          <w:b/>
                          <w:bCs/>
                          <w:i/>
                          <w:iCs/>
                          <w:sz w:val="24"/>
                          <w:szCs w:val="24"/>
                        </w:rPr>
                        <w:t xml:space="preserve"> </w:t>
                      </w:r>
                      <w:r w:rsidR="008E30CE">
                        <w:rPr>
                          <w:rFonts w:ascii="Times New Roman" w:hAnsi="Times New Roman" w:cs="Times New Roman"/>
                          <w:b/>
                          <w:bCs/>
                          <w:i/>
                          <w:iCs/>
                          <w:sz w:val="24"/>
                          <w:szCs w:val="24"/>
                        </w:rPr>
                        <w:t>7</w:t>
                      </w:r>
                      <w:r w:rsidRPr="00E45D39">
                        <w:rPr>
                          <w:rFonts w:ascii="Times New Roman" w:hAnsi="Times New Roman" w:cs="Times New Roman"/>
                          <w:i/>
                          <w:iCs/>
                          <w:sz w:val="24"/>
                          <w:szCs w:val="24"/>
                        </w:rPr>
                        <w:t xml:space="preserve">: </w:t>
                      </w:r>
                      <w:r w:rsidR="008E30CE">
                        <w:rPr>
                          <w:rFonts w:ascii="Times New Roman" w:hAnsi="Times New Roman" w:cs="Times New Roman"/>
                          <w:i/>
                          <w:iCs/>
                          <w:sz w:val="24"/>
                          <w:szCs w:val="24"/>
                        </w:rPr>
                        <w:t>a)</w:t>
                      </w:r>
                      <w:r w:rsidR="008A5974">
                        <w:rPr>
                          <w:rFonts w:ascii="Times New Roman" w:hAnsi="Times New Roman" w:cs="Times New Roman"/>
                          <w:i/>
                          <w:iCs/>
                          <w:sz w:val="24"/>
                          <w:szCs w:val="24"/>
                        </w:rPr>
                        <w:t xml:space="preserve"> </w:t>
                      </w:r>
                      <w:r w:rsidR="008E30CE">
                        <w:rPr>
                          <w:rFonts w:ascii="Times New Roman" w:hAnsi="Times New Roman" w:cs="Times New Roman"/>
                          <w:i/>
                          <w:iCs/>
                          <w:sz w:val="24"/>
                          <w:szCs w:val="24"/>
                        </w:rPr>
                        <w:t>Average subsurface porosity by bedrock type. b)</w:t>
                      </w:r>
                      <w:r w:rsidR="008E30CE" w:rsidRPr="008E30CE">
                        <w:rPr>
                          <w:rFonts w:ascii="Times New Roman" w:hAnsi="Times New Roman" w:cs="Times New Roman"/>
                          <w:i/>
                          <w:iCs/>
                          <w:sz w:val="24"/>
                          <w:szCs w:val="24"/>
                        </w:rPr>
                        <w:t xml:space="preserve"> Average</w:t>
                      </w:r>
                      <w:r w:rsidR="00D6375B" w:rsidRPr="00E45D39">
                        <w:rPr>
                          <w:rFonts w:ascii="Times New Roman" w:hAnsi="Times New Roman" w:cs="Times New Roman"/>
                          <w:i/>
                          <w:iCs/>
                          <w:sz w:val="24"/>
                          <w:szCs w:val="24"/>
                        </w:rPr>
                        <w:t xml:space="preserve"> </w:t>
                      </w:r>
                      <w:r w:rsidR="0073659D">
                        <w:rPr>
                          <w:rFonts w:ascii="Times New Roman" w:hAnsi="Times New Roman" w:cs="Times New Roman"/>
                          <w:i/>
                          <w:iCs/>
                          <w:sz w:val="24"/>
                          <w:szCs w:val="24"/>
                        </w:rPr>
                        <w:t>rooting depth (50</w:t>
                      </w:r>
                      <w:r w:rsidR="0073659D" w:rsidRPr="00E45D39">
                        <w:rPr>
                          <w:rFonts w:ascii="Times New Roman" w:hAnsi="Times New Roman" w:cs="Times New Roman"/>
                          <w:i/>
                          <w:iCs/>
                          <w:sz w:val="24"/>
                          <w:szCs w:val="24"/>
                          <w:vertAlign w:val="superscript"/>
                        </w:rPr>
                        <w:t>th</w:t>
                      </w:r>
                      <w:r w:rsidR="0073659D">
                        <w:rPr>
                          <w:rFonts w:ascii="Times New Roman" w:hAnsi="Times New Roman" w:cs="Times New Roman"/>
                          <w:i/>
                          <w:iCs/>
                          <w:sz w:val="24"/>
                          <w:szCs w:val="24"/>
                        </w:rPr>
                        <w:t xml:space="preserve"> percentile)</w:t>
                      </w:r>
                      <w:r w:rsidR="000A3428" w:rsidRPr="00E45D39">
                        <w:rPr>
                          <w:rFonts w:ascii="Times New Roman" w:hAnsi="Times New Roman" w:cs="Times New Roman"/>
                          <w:i/>
                          <w:iCs/>
                          <w:sz w:val="24"/>
                          <w:szCs w:val="24"/>
                        </w:rPr>
                        <w:t xml:space="preserve"> for</w:t>
                      </w:r>
                      <w:r w:rsidRPr="00E45D39">
                        <w:rPr>
                          <w:rFonts w:ascii="Times New Roman" w:hAnsi="Times New Roman" w:cs="Times New Roman"/>
                          <w:i/>
                          <w:iCs/>
                          <w:sz w:val="24"/>
                          <w:szCs w:val="24"/>
                        </w:rPr>
                        <w:t xml:space="preserve"> each bedrock type</w:t>
                      </w:r>
                      <w:r w:rsidR="000A3428" w:rsidRPr="00E45D39">
                        <w:rPr>
                          <w:rFonts w:ascii="Times New Roman" w:hAnsi="Times New Roman" w:cs="Times New Roman"/>
                          <w:i/>
                          <w:iCs/>
                          <w:sz w:val="24"/>
                          <w:szCs w:val="24"/>
                        </w:rPr>
                        <w:t xml:space="preserve">. </w:t>
                      </w:r>
                    </w:p>
                  </w:txbxContent>
                </v:textbox>
                <w10:wrap type="square" anchorx="margin"/>
              </v:shape>
            </w:pict>
          </mc:Fallback>
        </mc:AlternateContent>
      </w:r>
      <w:r w:rsidR="00F91BFC">
        <w:rPr>
          <w:rFonts w:ascii="Times New Roman" w:eastAsia="Times New Roman" w:hAnsi="Times New Roman" w:cs="Times New Roman"/>
          <w:sz w:val="24"/>
          <w:szCs w:val="24"/>
        </w:rPr>
        <w:t xml:space="preserve"> </w:t>
      </w:r>
      <w:commentRangeStart w:id="27"/>
      <w:proofErr w:type="spellStart"/>
      <w:r w:rsidR="0006181D">
        <w:rPr>
          <w:rFonts w:ascii="Times New Roman" w:eastAsia="Times New Roman" w:hAnsi="Times New Roman" w:cs="Times New Roman"/>
          <w:color w:val="000000"/>
          <w:sz w:val="24"/>
          <w:szCs w:val="24"/>
          <w:lang w:val="en-US"/>
        </w:rPr>
        <w:t>Metamorphics</w:t>
      </w:r>
      <w:proofErr w:type="spellEnd"/>
      <w:r w:rsidR="0006181D">
        <w:rPr>
          <w:rFonts w:ascii="Times New Roman" w:eastAsia="Times New Roman" w:hAnsi="Times New Roman" w:cs="Times New Roman"/>
          <w:color w:val="000000"/>
          <w:sz w:val="24"/>
          <w:szCs w:val="24"/>
          <w:lang w:val="en-US"/>
        </w:rPr>
        <w:t xml:space="preserve"> </w:t>
      </w:r>
      <w:r w:rsidR="00544EAC">
        <w:rPr>
          <w:rFonts w:ascii="Times New Roman" w:eastAsia="Times New Roman" w:hAnsi="Times New Roman" w:cs="Times New Roman"/>
          <w:color w:val="000000"/>
          <w:sz w:val="24"/>
          <w:szCs w:val="24"/>
          <w:lang w:val="en-US"/>
        </w:rPr>
        <w:t>have</w:t>
      </w:r>
      <w:r w:rsidR="0006181D">
        <w:rPr>
          <w:rFonts w:ascii="Times New Roman" w:eastAsia="Times New Roman" w:hAnsi="Times New Roman" w:cs="Times New Roman"/>
          <w:color w:val="000000"/>
          <w:sz w:val="24"/>
          <w:szCs w:val="24"/>
          <w:lang w:val="en-US"/>
        </w:rPr>
        <w:t xml:space="preserve"> </w:t>
      </w:r>
      <w:commentRangeEnd w:id="27"/>
      <w:r>
        <w:rPr>
          <w:rStyle w:val="CommentReference"/>
        </w:rPr>
        <w:commentReference w:id="27"/>
      </w:r>
      <w:r w:rsidR="0006181D">
        <w:rPr>
          <w:rFonts w:ascii="Times New Roman" w:eastAsia="Times New Roman" w:hAnsi="Times New Roman" w:cs="Times New Roman"/>
          <w:color w:val="000000"/>
          <w:sz w:val="24"/>
          <w:szCs w:val="24"/>
          <w:lang w:val="en-US"/>
        </w:rPr>
        <w:t>the highest</w:t>
      </w:r>
      <w:r w:rsidR="00544EAC">
        <w:rPr>
          <w:rFonts w:ascii="Times New Roman" w:eastAsia="Times New Roman" w:hAnsi="Times New Roman" w:cs="Times New Roman"/>
          <w:color w:val="000000"/>
          <w:sz w:val="24"/>
          <w:szCs w:val="24"/>
          <w:lang w:val="en-US"/>
        </w:rPr>
        <w:t xml:space="preserve"> values for </w:t>
      </w:r>
      <w:r w:rsidR="0006181D">
        <w:rPr>
          <w:rFonts w:ascii="Times New Roman" w:eastAsia="Times New Roman" w:hAnsi="Times New Roman" w:cs="Times New Roman"/>
          <w:color w:val="000000"/>
          <w:sz w:val="24"/>
          <w:szCs w:val="24"/>
          <w:lang w:val="en-US"/>
        </w:rPr>
        <w:t xml:space="preserve">average root depth with a value of 0.20m, </w:t>
      </w:r>
      <w:r w:rsidR="00544EAC">
        <w:rPr>
          <w:rFonts w:ascii="Times New Roman" w:eastAsia="Times New Roman" w:hAnsi="Times New Roman" w:cs="Times New Roman"/>
          <w:color w:val="000000"/>
          <w:sz w:val="24"/>
          <w:szCs w:val="24"/>
          <w:lang w:val="en-US"/>
        </w:rPr>
        <w:t xml:space="preserve">followed by </w:t>
      </w:r>
      <w:r w:rsidR="0006181D">
        <w:rPr>
          <w:rFonts w:ascii="Times New Roman" w:eastAsia="Times New Roman" w:hAnsi="Times New Roman" w:cs="Times New Roman"/>
          <w:color w:val="000000"/>
          <w:sz w:val="24"/>
          <w:szCs w:val="24"/>
          <w:lang w:val="en-US"/>
        </w:rPr>
        <w:t xml:space="preserve">unconsolidated sediments and </w:t>
      </w:r>
      <w:proofErr w:type="spellStart"/>
      <w:r w:rsidR="0006181D">
        <w:rPr>
          <w:rFonts w:ascii="Times New Roman" w:eastAsia="Times New Roman" w:hAnsi="Times New Roman" w:cs="Times New Roman"/>
          <w:color w:val="000000"/>
          <w:sz w:val="24"/>
          <w:szCs w:val="24"/>
          <w:lang w:val="en-US"/>
        </w:rPr>
        <w:t>siliclastic</w:t>
      </w:r>
      <w:proofErr w:type="spellEnd"/>
      <w:r w:rsidR="0006181D">
        <w:rPr>
          <w:rFonts w:ascii="Times New Roman" w:eastAsia="Times New Roman" w:hAnsi="Times New Roman" w:cs="Times New Roman"/>
          <w:color w:val="000000"/>
          <w:sz w:val="24"/>
          <w:szCs w:val="24"/>
          <w:lang w:val="en-US"/>
        </w:rPr>
        <w:t xml:space="preserve"> sedimentary rocks with 0.18</w:t>
      </w:r>
      <w:r w:rsidR="008E30CE">
        <w:rPr>
          <w:rFonts w:ascii="Times New Roman" w:eastAsia="Times New Roman" w:hAnsi="Times New Roman" w:cs="Times New Roman"/>
          <w:color w:val="000000"/>
          <w:sz w:val="24"/>
          <w:szCs w:val="24"/>
          <w:lang w:val="en-US"/>
        </w:rPr>
        <w:t>m</w:t>
      </w:r>
      <w:r w:rsidR="0006181D">
        <w:rPr>
          <w:rFonts w:ascii="Times New Roman" w:eastAsia="Times New Roman" w:hAnsi="Times New Roman" w:cs="Times New Roman"/>
          <w:color w:val="000000"/>
          <w:sz w:val="24"/>
          <w:szCs w:val="24"/>
          <w:lang w:val="en-US"/>
        </w:rPr>
        <w:t>,</w:t>
      </w:r>
      <w:r w:rsidR="008E30CE">
        <w:rPr>
          <w:rFonts w:ascii="Times New Roman" w:eastAsia="Times New Roman" w:hAnsi="Times New Roman" w:cs="Times New Roman"/>
          <w:color w:val="000000"/>
          <w:sz w:val="24"/>
          <w:szCs w:val="24"/>
          <w:lang w:val="en-US"/>
        </w:rPr>
        <w:t xml:space="preserve"> and lastly carbonate sedimentary rocks with 0.16m.</w:t>
      </w:r>
      <w:r w:rsidR="004924F6">
        <w:rPr>
          <w:rFonts w:ascii="Times New Roman" w:eastAsia="Times New Roman" w:hAnsi="Times New Roman" w:cs="Times New Roman"/>
          <w:color w:val="000000"/>
          <w:sz w:val="24"/>
          <w:szCs w:val="24"/>
          <w:lang w:val="en-US"/>
        </w:rPr>
        <w:t xml:space="preserve"> </w:t>
      </w:r>
    </w:p>
    <w:p w14:paraId="2BF2ED4B" w14:textId="59212369" w:rsidR="008F2034" w:rsidRDefault="008F2034" w:rsidP="008F2034">
      <w:pPr>
        <w:spacing w:line="360" w:lineRule="auto"/>
        <w:jc w:val="both"/>
        <w:rPr>
          <w:rFonts w:ascii="Times New Roman" w:eastAsia="Times New Roman" w:hAnsi="Times New Roman" w:cs="Times New Roman"/>
          <w:color w:val="000000"/>
          <w:sz w:val="24"/>
          <w:szCs w:val="24"/>
          <w:lang w:val="en-US"/>
        </w:rPr>
      </w:pPr>
    </w:p>
    <w:p w14:paraId="2183D1CC" w14:textId="11AE6339" w:rsidR="00D936B1" w:rsidRDefault="004924F6" w:rsidP="00E45D39">
      <w:pPr>
        <w:spacing w:line="360" w:lineRule="auto"/>
        <w:jc w:val="both"/>
        <w:rPr>
          <w:rFonts w:ascii="Times New Roman" w:eastAsia="Times New Roman" w:hAnsi="Times New Roman" w:cs="Times New Roman"/>
          <w:sz w:val="24"/>
          <w:szCs w:val="24"/>
        </w:rPr>
      </w:pPr>
      <w:commentRangeStart w:id="28"/>
      <w:r>
        <w:rPr>
          <w:rFonts w:ascii="Times New Roman" w:eastAsia="Times New Roman" w:hAnsi="Times New Roman" w:cs="Times New Roman"/>
          <w:color w:val="000000"/>
          <w:sz w:val="24"/>
          <w:szCs w:val="24"/>
          <w:lang w:val="en-US"/>
        </w:rPr>
        <w:t>Figure 8 shows a</w:t>
      </w:r>
      <w:r w:rsidR="00544EAC">
        <w:rPr>
          <w:rFonts w:ascii="Times New Roman" w:eastAsia="Times New Roman" w:hAnsi="Times New Roman" w:cs="Times New Roman"/>
          <w:color w:val="000000"/>
          <w:sz w:val="24"/>
          <w:szCs w:val="24"/>
          <w:lang w:val="en-US"/>
        </w:rPr>
        <w:t xml:space="preserve">n example </w:t>
      </w:r>
      <w:proofErr w:type="spellStart"/>
      <w:r>
        <w:rPr>
          <w:rFonts w:ascii="Times New Roman" w:eastAsia="Times New Roman" w:hAnsi="Times New Roman" w:cs="Times New Roman"/>
          <w:color w:val="000000"/>
          <w:sz w:val="24"/>
          <w:szCs w:val="24"/>
          <w:lang w:val="en-US"/>
        </w:rPr>
        <w:t>budyko</w:t>
      </w:r>
      <w:proofErr w:type="spellEnd"/>
      <w:r>
        <w:rPr>
          <w:rFonts w:ascii="Times New Roman" w:eastAsia="Times New Roman" w:hAnsi="Times New Roman" w:cs="Times New Roman"/>
          <w:color w:val="000000"/>
          <w:sz w:val="24"/>
          <w:szCs w:val="24"/>
          <w:lang w:val="en-US"/>
        </w:rPr>
        <w:t xml:space="preserve"> plot for</w:t>
      </w:r>
      <w:r w:rsidR="00544EAC">
        <w:rPr>
          <w:rFonts w:ascii="Times New Roman" w:eastAsia="Times New Roman" w:hAnsi="Times New Roman" w:cs="Times New Roman"/>
          <w:color w:val="000000"/>
          <w:sz w:val="24"/>
          <w:szCs w:val="24"/>
          <w:lang w:val="en-US"/>
        </w:rPr>
        <w:t xml:space="preserve"> how water quality</w:t>
      </w:r>
      <w:r w:rsidR="00E45D39">
        <w:rPr>
          <w:rFonts w:ascii="Times New Roman" w:eastAsia="Times New Roman" w:hAnsi="Times New Roman" w:cs="Times New Roman"/>
          <w:color w:val="000000"/>
          <w:sz w:val="24"/>
          <w:szCs w:val="24"/>
          <w:lang w:val="en-US"/>
        </w:rPr>
        <w:t xml:space="preserve"> can be assessed in this context (here DOC).</w:t>
      </w:r>
      <w:r>
        <w:rPr>
          <w:rFonts w:ascii="Times New Roman" w:eastAsia="Times New Roman" w:hAnsi="Times New Roman" w:cs="Times New Roman"/>
          <w:color w:val="000000"/>
          <w:sz w:val="24"/>
          <w:szCs w:val="24"/>
          <w:lang w:val="en-US"/>
        </w:rPr>
        <w:t xml:space="preserve"> The resulting plot </w:t>
      </w:r>
      <w:commentRangeEnd w:id="28"/>
      <w:r w:rsidR="00E45D39">
        <w:rPr>
          <w:rStyle w:val="CommentReference"/>
        </w:rPr>
        <w:commentReference w:id="28"/>
      </w:r>
      <w:r>
        <w:rPr>
          <w:rFonts w:ascii="Times New Roman" w:eastAsia="Times New Roman" w:hAnsi="Times New Roman" w:cs="Times New Roman"/>
          <w:color w:val="000000"/>
          <w:sz w:val="24"/>
          <w:szCs w:val="24"/>
          <w:lang w:val="en-US"/>
        </w:rPr>
        <w:t xml:space="preserve">indicates that </w:t>
      </w:r>
      <w:r w:rsidR="00EB12BA">
        <w:rPr>
          <w:rFonts w:ascii="Times New Roman" w:eastAsia="Times New Roman" w:hAnsi="Times New Roman" w:cs="Times New Roman"/>
          <w:color w:val="000000"/>
          <w:sz w:val="24"/>
          <w:szCs w:val="24"/>
          <w:lang w:val="en-US"/>
        </w:rPr>
        <w:t>energy-limited or wet</w:t>
      </w:r>
      <w:r w:rsidR="00E45D39" w:rsidRPr="00E45D39">
        <w:rPr>
          <w:rFonts w:ascii="Times New Roman" w:eastAsia="Times New Roman" w:hAnsi="Times New Roman" w:cs="Times New Roman"/>
          <w:color w:val="000000"/>
          <w:sz w:val="24"/>
          <w:szCs w:val="24"/>
          <w:lang w:val="en-US"/>
        </w:rPr>
        <w:t xml:space="preserve"> </w:t>
      </w:r>
      <w:r w:rsidR="00E45D39">
        <w:rPr>
          <w:rFonts w:ascii="Times New Roman" w:eastAsia="Times New Roman" w:hAnsi="Times New Roman" w:cs="Times New Roman"/>
          <w:color w:val="000000"/>
          <w:sz w:val="24"/>
          <w:szCs w:val="24"/>
          <w:lang w:val="en-US"/>
        </w:rPr>
        <w:t xml:space="preserve">catchments tend to have </w:t>
      </w:r>
      <w:r w:rsidR="008F2034">
        <w:rPr>
          <w:rFonts w:ascii="Times New Roman" w:eastAsia="Times New Roman" w:hAnsi="Times New Roman" w:cs="Times New Roman"/>
          <w:color w:val="000000"/>
          <w:sz w:val="24"/>
          <w:szCs w:val="24"/>
          <w:lang w:val="en-US"/>
        </w:rPr>
        <w:t>lower DOC</w:t>
      </w:r>
      <w:r w:rsidR="00E45D39">
        <w:rPr>
          <w:rFonts w:ascii="Times New Roman" w:eastAsia="Times New Roman" w:hAnsi="Times New Roman" w:cs="Times New Roman"/>
          <w:color w:val="000000"/>
          <w:sz w:val="24"/>
          <w:szCs w:val="24"/>
          <w:lang w:val="en-US"/>
        </w:rPr>
        <w:t xml:space="preserve"> concentrations (symbol size), which is in agreement with the dilution hypothesis.</w:t>
      </w:r>
      <w:r w:rsidR="00EB12BA">
        <w:rPr>
          <w:rFonts w:ascii="Times New Roman" w:eastAsia="Times New Roman" w:hAnsi="Times New Roman" w:cs="Times New Roman"/>
          <w:color w:val="000000"/>
          <w:sz w:val="24"/>
          <w:szCs w:val="24"/>
          <w:lang w:val="en-US"/>
        </w:rPr>
        <w:t xml:space="preserve"> </w:t>
      </w:r>
    </w:p>
    <w:p w14:paraId="07C222A9" w14:textId="5868E703" w:rsidR="004924F6" w:rsidRDefault="004924F6" w:rsidP="008A5974">
      <w:pPr>
        <w:spacing w:line="480" w:lineRule="auto"/>
        <w:jc w:val="both"/>
        <w:rPr>
          <w:rFonts w:ascii="Times New Roman" w:eastAsia="Times New Roman" w:hAnsi="Times New Roman" w:cs="Times New Roman"/>
          <w:sz w:val="24"/>
          <w:szCs w:val="24"/>
        </w:rPr>
      </w:pPr>
    </w:p>
    <w:p w14:paraId="0625D0CB" w14:textId="32570615" w:rsidR="004924F6" w:rsidRDefault="004924F6">
      <w:pPr>
        <w:spacing w:line="360" w:lineRule="auto"/>
        <w:jc w:val="center"/>
        <w:rPr>
          <w:rFonts w:ascii="Times New Roman" w:eastAsia="Times New Roman" w:hAnsi="Times New Roman" w:cs="Times New Roman"/>
          <w:sz w:val="24"/>
          <w:szCs w:val="24"/>
        </w:rPr>
      </w:pPr>
    </w:p>
    <w:p w14:paraId="7FB4CBD7" w14:textId="77777777" w:rsidR="004924F6" w:rsidRDefault="004924F6">
      <w:pPr>
        <w:spacing w:line="360" w:lineRule="auto"/>
        <w:jc w:val="center"/>
        <w:rPr>
          <w:rFonts w:ascii="Times New Roman" w:eastAsia="Times New Roman" w:hAnsi="Times New Roman" w:cs="Times New Roman"/>
          <w:sz w:val="24"/>
          <w:szCs w:val="24"/>
        </w:rPr>
      </w:pPr>
    </w:p>
    <w:p w14:paraId="4189A505" w14:textId="77777777" w:rsidR="004924F6" w:rsidRDefault="004924F6">
      <w:pPr>
        <w:spacing w:line="360" w:lineRule="auto"/>
        <w:jc w:val="center"/>
        <w:rPr>
          <w:rFonts w:ascii="Times New Roman" w:eastAsia="Times New Roman" w:hAnsi="Times New Roman" w:cs="Times New Roman"/>
          <w:sz w:val="24"/>
          <w:szCs w:val="24"/>
        </w:rPr>
      </w:pPr>
    </w:p>
    <w:p w14:paraId="29FEA31D" w14:textId="77777777" w:rsidR="004924F6" w:rsidRDefault="004924F6">
      <w:pPr>
        <w:spacing w:line="360" w:lineRule="auto"/>
        <w:jc w:val="center"/>
        <w:rPr>
          <w:rFonts w:ascii="Times New Roman" w:eastAsia="Times New Roman" w:hAnsi="Times New Roman" w:cs="Times New Roman"/>
          <w:sz w:val="24"/>
          <w:szCs w:val="24"/>
        </w:rPr>
      </w:pPr>
    </w:p>
    <w:p w14:paraId="28F9204E" w14:textId="71CA3468" w:rsidR="004924F6" w:rsidRDefault="004924F6">
      <w:pPr>
        <w:spacing w:line="360" w:lineRule="auto"/>
        <w:jc w:val="center"/>
        <w:rPr>
          <w:rFonts w:ascii="Times New Roman" w:eastAsia="Times New Roman" w:hAnsi="Times New Roman" w:cs="Times New Roman"/>
          <w:sz w:val="24"/>
          <w:szCs w:val="24"/>
        </w:rPr>
      </w:pPr>
    </w:p>
    <w:p w14:paraId="5F94BC7D" w14:textId="025C6566" w:rsidR="004924F6" w:rsidRDefault="004924F6">
      <w:pPr>
        <w:spacing w:line="360" w:lineRule="auto"/>
        <w:jc w:val="center"/>
        <w:rPr>
          <w:rFonts w:ascii="Times New Roman" w:eastAsia="Times New Roman" w:hAnsi="Times New Roman" w:cs="Times New Roman"/>
          <w:sz w:val="24"/>
          <w:szCs w:val="24"/>
        </w:rPr>
      </w:pPr>
    </w:p>
    <w:p w14:paraId="4A6A7EC4" w14:textId="3D15071E" w:rsidR="004924F6" w:rsidRDefault="004924F6">
      <w:pPr>
        <w:spacing w:line="360" w:lineRule="auto"/>
        <w:jc w:val="center"/>
        <w:rPr>
          <w:rFonts w:ascii="Times New Roman" w:eastAsia="Times New Roman" w:hAnsi="Times New Roman" w:cs="Times New Roman"/>
          <w:sz w:val="24"/>
          <w:szCs w:val="24"/>
        </w:rPr>
      </w:pPr>
    </w:p>
    <w:p w14:paraId="7BF331EE" w14:textId="746523DC" w:rsidR="004924F6" w:rsidRDefault="004924F6">
      <w:pPr>
        <w:spacing w:line="360" w:lineRule="auto"/>
        <w:jc w:val="center"/>
        <w:rPr>
          <w:rFonts w:ascii="Times New Roman" w:eastAsia="Times New Roman" w:hAnsi="Times New Roman" w:cs="Times New Roman"/>
          <w:sz w:val="24"/>
          <w:szCs w:val="24"/>
        </w:rPr>
      </w:pPr>
    </w:p>
    <w:p w14:paraId="7111D1AB" w14:textId="4E847583" w:rsidR="004924F6" w:rsidRDefault="008F2034">
      <w:pPr>
        <w:spacing w:line="360" w:lineRule="auto"/>
        <w:jc w:val="center"/>
        <w:rPr>
          <w:rFonts w:ascii="Times New Roman" w:eastAsia="Times New Roman" w:hAnsi="Times New Roman" w:cs="Times New Roman"/>
          <w:sz w:val="24"/>
          <w:szCs w:val="24"/>
        </w:rPr>
      </w:pPr>
      <w:r w:rsidRPr="004924F6">
        <w:rPr>
          <w:rFonts w:ascii="Times New Roman" w:eastAsia="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7DB66A15" wp14:editId="14E843E9">
                <wp:simplePos x="0" y="0"/>
                <wp:positionH relativeFrom="margin">
                  <wp:posOffset>230146</wp:posOffset>
                </wp:positionH>
                <wp:positionV relativeFrom="paragraph">
                  <wp:posOffset>-2198564</wp:posOffset>
                </wp:positionV>
                <wp:extent cx="4590415" cy="2879725"/>
                <wp:effectExtent l="0" t="0" r="635"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0415" cy="2879725"/>
                        </a:xfrm>
                        <a:prstGeom prst="rect">
                          <a:avLst/>
                        </a:prstGeom>
                        <a:solidFill>
                          <a:srgbClr val="FFFFFF"/>
                        </a:solidFill>
                        <a:ln w="9525">
                          <a:noFill/>
                          <a:miter lim="800000"/>
                          <a:headEnd/>
                          <a:tailEnd/>
                        </a:ln>
                      </wps:spPr>
                      <wps:txbx>
                        <w:txbxContent>
                          <w:p w14:paraId="52591BAC" w14:textId="77777777" w:rsidR="008F2034" w:rsidRPr="00E45D39" w:rsidRDefault="008F2034" w:rsidP="008F2034">
                            <w:pPr>
                              <w:rPr>
                                <w:rFonts w:ascii="Times New Roman" w:hAnsi="Times New Roman" w:cs="Times New Roman"/>
                                <w:sz w:val="24"/>
                                <w:szCs w:val="24"/>
                              </w:rPr>
                            </w:pPr>
                            <w:r w:rsidRPr="00E45D39">
                              <w:rPr>
                                <w:rFonts w:ascii="Times New Roman" w:hAnsi="Times New Roman" w:cs="Times New Roman"/>
                                <w:noProof/>
                                <w:sz w:val="24"/>
                                <w:szCs w:val="24"/>
                              </w:rPr>
                              <w:drawing>
                                <wp:inline distT="0" distB="0" distL="0" distR="0" wp14:anchorId="4AB52A17" wp14:editId="279B2C22">
                                  <wp:extent cx="4002981" cy="16459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2848" cy="1649977"/>
                                          </a:xfrm>
                                          <a:prstGeom prst="rect">
                                            <a:avLst/>
                                          </a:prstGeom>
                                        </pic:spPr>
                                      </pic:pic>
                                    </a:graphicData>
                                  </a:graphic>
                                </wp:inline>
                              </w:drawing>
                            </w:r>
                          </w:p>
                          <w:p w14:paraId="3F87758B" w14:textId="77777777" w:rsidR="008F2034" w:rsidRPr="00E45D39" w:rsidRDefault="008F2034" w:rsidP="008F2034">
                            <w:pPr>
                              <w:rPr>
                                <w:rFonts w:ascii="Times New Roman" w:hAnsi="Times New Roman" w:cs="Times New Roman"/>
                                <w:i/>
                                <w:iCs/>
                                <w:sz w:val="24"/>
                                <w:szCs w:val="24"/>
                              </w:rPr>
                            </w:pPr>
                            <w:r w:rsidRPr="00E45D39">
                              <w:rPr>
                                <w:rFonts w:ascii="Times New Roman" w:hAnsi="Times New Roman" w:cs="Times New Roman"/>
                                <w:b/>
                                <w:bCs/>
                                <w:i/>
                                <w:iCs/>
                                <w:sz w:val="24"/>
                                <w:szCs w:val="24"/>
                              </w:rPr>
                              <w:t>Figure 8</w:t>
                            </w:r>
                            <w:r w:rsidRPr="00E45D39">
                              <w:rPr>
                                <w:rFonts w:ascii="Times New Roman" w:hAnsi="Times New Roman" w:cs="Times New Roman"/>
                                <w:i/>
                                <w:iCs/>
                                <w:sz w:val="24"/>
                                <w:szCs w:val="24"/>
                              </w:rPr>
                              <w:t xml:space="preserve">: example </w:t>
                            </w:r>
                            <w:proofErr w:type="spellStart"/>
                            <w:r w:rsidRPr="00E45D39">
                              <w:rPr>
                                <w:rFonts w:ascii="Times New Roman" w:hAnsi="Times New Roman" w:cs="Times New Roman"/>
                                <w:i/>
                                <w:iCs/>
                                <w:sz w:val="24"/>
                                <w:szCs w:val="24"/>
                              </w:rPr>
                              <w:t>budyko</w:t>
                            </w:r>
                            <w:proofErr w:type="spellEnd"/>
                            <w:r w:rsidRPr="00E45D39">
                              <w:rPr>
                                <w:rFonts w:ascii="Times New Roman" w:hAnsi="Times New Roman" w:cs="Times New Roman"/>
                                <w:i/>
                                <w:iCs/>
                                <w:sz w:val="24"/>
                                <w:szCs w:val="24"/>
                              </w:rPr>
                              <w:t xml:space="preserve"> plot of the CAMELS-Chem catchment DOC </w:t>
                            </w:r>
                            <w:r w:rsidRPr="004924F6">
                              <w:rPr>
                                <w:rFonts w:ascii="Times New Roman" w:hAnsi="Times New Roman" w:cs="Times New Roman"/>
                                <w:i/>
                                <w:iCs/>
                                <w:sz w:val="24"/>
                                <w:szCs w:val="24"/>
                              </w:rPr>
                              <w:t>concentrations</w:t>
                            </w:r>
                            <w:r w:rsidRPr="00E45D39">
                              <w:rPr>
                                <w:rFonts w:ascii="Times New Roman" w:hAnsi="Times New Roman" w:cs="Times New Roman"/>
                                <w:i/>
                                <w:iCs/>
                                <w:sz w:val="24"/>
                                <w:szCs w:val="24"/>
                              </w:rPr>
                              <w:t>. Most of the catchments have values less than 10</w:t>
                            </w:r>
                            <w:r>
                              <w:rPr>
                                <w:rFonts w:ascii="Times New Roman" w:hAnsi="Times New Roman" w:cs="Times New Roman"/>
                                <w:i/>
                                <w:iCs/>
                                <w:sz w:val="24"/>
                                <w:szCs w:val="24"/>
                              </w:rPr>
                              <w:t xml:space="preserve"> mg/L</w:t>
                            </w:r>
                            <w:r w:rsidRPr="00E45D39">
                              <w:rPr>
                                <w:rFonts w:ascii="Times New Roman" w:hAnsi="Times New Roman" w:cs="Times New Roman"/>
                                <w:i/>
                                <w:iCs/>
                                <w:sz w:val="24"/>
                                <w:szCs w:val="24"/>
                              </w:rPr>
                              <w:t xml:space="preserve">. The catchments are also </w:t>
                            </w:r>
                            <w:r w:rsidRPr="004924F6">
                              <w:rPr>
                                <w:rFonts w:ascii="Times New Roman" w:hAnsi="Times New Roman" w:cs="Times New Roman"/>
                                <w:i/>
                                <w:iCs/>
                                <w:sz w:val="24"/>
                                <w:szCs w:val="24"/>
                              </w:rPr>
                              <w:t>mostly</w:t>
                            </w:r>
                            <w:r w:rsidRPr="00E45D39">
                              <w:rPr>
                                <w:rFonts w:ascii="Times New Roman" w:hAnsi="Times New Roman" w:cs="Times New Roman"/>
                                <w:i/>
                                <w:iCs/>
                                <w:sz w:val="24"/>
                                <w:szCs w:val="24"/>
                              </w:rPr>
                              <w:t xml:space="preserve"> not on the ideal </w:t>
                            </w:r>
                            <w:proofErr w:type="spellStart"/>
                            <w:r w:rsidRPr="00E45D39">
                              <w:rPr>
                                <w:rFonts w:ascii="Times New Roman" w:hAnsi="Times New Roman" w:cs="Times New Roman"/>
                                <w:i/>
                                <w:iCs/>
                                <w:sz w:val="24"/>
                                <w:szCs w:val="24"/>
                              </w:rPr>
                              <w:t>budyko</w:t>
                            </w:r>
                            <w:proofErr w:type="spellEnd"/>
                            <w:r w:rsidRPr="00E45D39">
                              <w:rPr>
                                <w:rFonts w:ascii="Times New Roman" w:hAnsi="Times New Roman" w:cs="Times New Roman"/>
                                <w:i/>
                                <w:iCs/>
                                <w:sz w:val="24"/>
                                <w:szCs w:val="24"/>
                              </w:rPr>
                              <w:t xml:space="preserve"> curve. Most of the catchment with small DOC concentrations have an </w:t>
                            </w:r>
                            <w:r w:rsidRPr="004924F6">
                              <w:rPr>
                                <w:rFonts w:ascii="Times New Roman" w:hAnsi="Times New Roman" w:cs="Times New Roman"/>
                                <w:i/>
                                <w:iCs/>
                                <w:sz w:val="24"/>
                                <w:szCs w:val="24"/>
                              </w:rPr>
                              <w:t>aridity</w:t>
                            </w:r>
                            <w:r w:rsidRPr="00E45D39">
                              <w:rPr>
                                <w:rFonts w:ascii="Times New Roman" w:hAnsi="Times New Roman" w:cs="Times New Roman"/>
                                <w:i/>
                                <w:iCs/>
                                <w:sz w:val="24"/>
                                <w:szCs w:val="24"/>
                              </w:rPr>
                              <w:t xml:space="preserve"> index less than 1, indicating that they are energy-limited/wet.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7DB66A15" id="_x0000_s1040" type="#_x0000_t202" style="position:absolute;left:0;text-align:left;margin-left:18.1pt;margin-top:-173.1pt;width:361.45pt;height:226.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" stroked="f">
                <v:textbox>
                  <w:txbxContent>
                    <w:p w14:paraId="52591BAC" w14:textId="77777777" w:rsidR="008F2034" w:rsidRPr="00E45D39" w:rsidRDefault="008F2034" w:rsidP="008F2034">
                      <w:pPr>
                        <w:rPr>
                          <w:rFonts w:ascii="Times New Roman" w:hAnsi="Times New Roman" w:cs="Times New Roman"/>
                          <w:sz w:val="24"/>
                          <w:szCs w:val="24"/>
                        </w:rPr>
                      </w:pPr>
                      <w:r w:rsidRPr="00E45D39">
                        <w:rPr>
                          <w:rFonts w:ascii="Times New Roman" w:hAnsi="Times New Roman" w:cs="Times New Roman"/>
                          <w:noProof/>
                          <w:sz w:val="24"/>
                          <w:szCs w:val="24"/>
                        </w:rPr>
                        <w:drawing>
                          <wp:inline distT="0" distB="0" distL="0" distR="0" wp14:anchorId="4AB52A17" wp14:editId="279B2C22">
                            <wp:extent cx="4002981" cy="16459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2848" cy="1649977"/>
                                    </a:xfrm>
                                    <a:prstGeom prst="rect">
                                      <a:avLst/>
                                    </a:prstGeom>
                                  </pic:spPr>
                                </pic:pic>
                              </a:graphicData>
                            </a:graphic>
                          </wp:inline>
                        </w:drawing>
                      </w:r>
                    </w:p>
                    <w:p w14:paraId="3F87758B" w14:textId="77777777" w:rsidR="008F2034" w:rsidRPr="00E45D39" w:rsidRDefault="008F2034" w:rsidP="008F2034">
                      <w:pPr>
                        <w:rPr>
                          <w:rFonts w:ascii="Times New Roman" w:hAnsi="Times New Roman" w:cs="Times New Roman"/>
                          <w:i/>
                          <w:iCs/>
                          <w:sz w:val="24"/>
                          <w:szCs w:val="24"/>
                        </w:rPr>
                      </w:pPr>
                      <w:r w:rsidRPr="00E45D39">
                        <w:rPr>
                          <w:rFonts w:ascii="Times New Roman" w:hAnsi="Times New Roman" w:cs="Times New Roman"/>
                          <w:b/>
                          <w:bCs/>
                          <w:i/>
                          <w:iCs/>
                          <w:sz w:val="24"/>
                          <w:szCs w:val="24"/>
                        </w:rPr>
                        <w:t>Figure 8</w:t>
                      </w:r>
                      <w:r w:rsidRPr="00E45D39">
                        <w:rPr>
                          <w:rFonts w:ascii="Times New Roman" w:hAnsi="Times New Roman" w:cs="Times New Roman"/>
                          <w:i/>
                          <w:iCs/>
                          <w:sz w:val="24"/>
                          <w:szCs w:val="24"/>
                        </w:rPr>
                        <w:t xml:space="preserve">: example </w:t>
                      </w:r>
                      <w:proofErr w:type="spellStart"/>
                      <w:r w:rsidRPr="00E45D39">
                        <w:rPr>
                          <w:rFonts w:ascii="Times New Roman" w:hAnsi="Times New Roman" w:cs="Times New Roman"/>
                          <w:i/>
                          <w:iCs/>
                          <w:sz w:val="24"/>
                          <w:szCs w:val="24"/>
                        </w:rPr>
                        <w:t>budyko</w:t>
                      </w:r>
                      <w:proofErr w:type="spellEnd"/>
                      <w:r w:rsidRPr="00E45D39">
                        <w:rPr>
                          <w:rFonts w:ascii="Times New Roman" w:hAnsi="Times New Roman" w:cs="Times New Roman"/>
                          <w:i/>
                          <w:iCs/>
                          <w:sz w:val="24"/>
                          <w:szCs w:val="24"/>
                        </w:rPr>
                        <w:t xml:space="preserve"> plot of the CAMELS-Chem catchment DOC </w:t>
                      </w:r>
                      <w:r w:rsidRPr="004924F6">
                        <w:rPr>
                          <w:rFonts w:ascii="Times New Roman" w:hAnsi="Times New Roman" w:cs="Times New Roman"/>
                          <w:i/>
                          <w:iCs/>
                          <w:sz w:val="24"/>
                          <w:szCs w:val="24"/>
                        </w:rPr>
                        <w:t>concentrations</w:t>
                      </w:r>
                      <w:r w:rsidRPr="00E45D39">
                        <w:rPr>
                          <w:rFonts w:ascii="Times New Roman" w:hAnsi="Times New Roman" w:cs="Times New Roman"/>
                          <w:i/>
                          <w:iCs/>
                          <w:sz w:val="24"/>
                          <w:szCs w:val="24"/>
                        </w:rPr>
                        <w:t>. Most of the catchments have values less than 10</w:t>
                      </w:r>
                      <w:r>
                        <w:rPr>
                          <w:rFonts w:ascii="Times New Roman" w:hAnsi="Times New Roman" w:cs="Times New Roman"/>
                          <w:i/>
                          <w:iCs/>
                          <w:sz w:val="24"/>
                          <w:szCs w:val="24"/>
                        </w:rPr>
                        <w:t xml:space="preserve"> mg/L</w:t>
                      </w:r>
                      <w:r w:rsidRPr="00E45D39">
                        <w:rPr>
                          <w:rFonts w:ascii="Times New Roman" w:hAnsi="Times New Roman" w:cs="Times New Roman"/>
                          <w:i/>
                          <w:iCs/>
                          <w:sz w:val="24"/>
                          <w:szCs w:val="24"/>
                        </w:rPr>
                        <w:t xml:space="preserve">. The catchments are also </w:t>
                      </w:r>
                      <w:r w:rsidRPr="004924F6">
                        <w:rPr>
                          <w:rFonts w:ascii="Times New Roman" w:hAnsi="Times New Roman" w:cs="Times New Roman"/>
                          <w:i/>
                          <w:iCs/>
                          <w:sz w:val="24"/>
                          <w:szCs w:val="24"/>
                        </w:rPr>
                        <w:t>mostly</w:t>
                      </w:r>
                      <w:r w:rsidRPr="00E45D39">
                        <w:rPr>
                          <w:rFonts w:ascii="Times New Roman" w:hAnsi="Times New Roman" w:cs="Times New Roman"/>
                          <w:i/>
                          <w:iCs/>
                          <w:sz w:val="24"/>
                          <w:szCs w:val="24"/>
                        </w:rPr>
                        <w:t xml:space="preserve"> not on the ideal </w:t>
                      </w:r>
                      <w:proofErr w:type="spellStart"/>
                      <w:r w:rsidRPr="00E45D39">
                        <w:rPr>
                          <w:rFonts w:ascii="Times New Roman" w:hAnsi="Times New Roman" w:cs="Times New Roman"/>
                          <w:i/>
                          <w:iCs/>
                          <w:sz w:val="24"/>
                          <w:szCs w:val="24"/>
                        </w:rPr>
                        <w:t>budyko</w:t>
                      </w:r>
                      <w:proofErr w:type="spellEnd"/>
                      <w:r w:rsidRPr="00E45D39">
                        <w:rPr>
                          <w:rFonts w:ascii="Times New Roman" w:hAnsi="Times New Roman" w:cs="Times New Roman"/>
                          <w:i/>
                          <w:iCs/>
                          <w:sz w:val="24"/>
                          <w:szCs w:val="24"/>
                        </w:rPr>
                        <w:t xml:space="preserve"> curve. Most of the catchment with small DOC concentrations have an </w:t>
                      </w:r>
                      <w:r w:rsidRPr="004924F6">
                        <w:rPr>
                          <w:rFonts w:ascii="Times New Roman" w:hAnsi="Times New Roman" w:cs="Times New Roman"/>
                          <w:i/>
                          <w:iCs/>
                          <w:sz w:val="24"/>
                          <w:szCs w:val="24"/>
                        </w:rPr>
                        <w:t>aridity</w:t>
                      </w:r>
                      <w:r w:rsidRPr="00E45D39">
                        <w:rPr>
                          <w:rFonts w:ascii="Times New Roman" w:hAnsi="Times New Roman" w:cs="Times New Roman"/>
                          <w:i/>
                          <w:iCs/>
                          <w:sz w:val="24"/>
                          <w:szCs w:val="24"/>
                        </w:rPr>
                        <w:t xml:space="preserve"> index less than 1, indicating that they are energy-limited/wet. </w:t>
                      </w:r>
                    </w:p>
                  </w:txbxContent>
                </v:textbox>
                <w10:wrap type="square" anchorx="margin"/>
              </v:shape>
            </w:pict>
          </mc:Fallback>
        </mc:AlternateContent>
      </w:r>
    </w:p>
    <w:p w14:paraId="105C8437" w14:textId="796DF479" w:rsidR="004924F6" w:rsidRDefault="004924F6">
      <w:pPr>
        <w:spacing w:line="360" w:lineRule="auto"/>
        <w:jc w:val="center"/>
        <w:rPr>
          <w:rFonts w:ascii="Times New Roman" w:eastAsia="Times New Roman" w:hAnsi="Times New Roman" w:cs="Times New Roman"/>
          <w:sz w:val="24"/>
          <w:szCs w:val="24"/>
        </w:rPr>
      </w:pPr>
    </w:p>
    <w:p w14:paraId="0BE72798" w14:textId="712C1DB8" w:rsidR="00E51115" w:rsidRDefault="00E12A76">
      <w:pPr>
        <w:spacing w:line="360" w:lineRule="auto"/>
        <w:jc w:val="center"/>
        <w:rPr>
          <w:rFonts w:ascii="Times New Roman" w:eastAsia="Times New Roman" w:hAnsi="Times New Roman" w:cs="Times New Roman"/>
          <w:sz w:val="24"/>
          <w:szCs w:val="24"/>
        </w:rPr>
      </w:pPr>
      <w:r w:rsidRPr="00E27E45">
        <w:rPr>
          <w:rFonts w:ascii="Times New Roman" w:eastAsia="Times New Roman" w:hAnsi="Times New Roman" w:cs="Times New Roman"/>
          <w:sz w:val="24"/>
          <w:szCs w:val="24"/>
        </w:rPr>
        <w:lastRenderedPageBreak/>
        <w:t>References</w:t>
      </w:r>
    </w:p>
    <w:p w14:paraId="3BABA2BF" w14:textId="7E772CCD" w:rsidR="008A5974" w:rsidRPr="00E27E45" w:rsidRDefault="008A5974" w:rsidP="00E45D39">
      <w:pPr>
        <w:spacing w:line="360" w:lineRule="auto"/>
        <w:jc w:val="center"/>
        <w:rPr>
          <w:rFonts w:ascii="Times New Roman" w:eastAsia="Times New Roman" w:hAnsi="Times New Roman" w:cs="Times New Roman"/>
          <w:sz w:val="24"/>
          <w:szCs w:val="24"/>
        </w:rPr>
      </w:pPr>
    </w:p>
    <w:p w14:paraId="71A31570" w14:textId="04CEE69C"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 xml:space="preserve">Abbott, B. W., Underwood, K. L., Seybold, E. C., Kincaid, D., Hamshaw, S. D., Lee, R. M., Rizzo, D. M., Brown, B., Toolin, R., Chorover, J., Li, L., Lewis, G., Sayedi, S. S., Clair, S. St., Buck, R. L., Aanderud, Z., Brahney, J. L., Nixon, R. S., Wang, W., … Perdrial, J. N. (2023). </w:t>
      </w:r>
      <w:r w:rsidRPr="00E27E45">
        <w:rPr>
          <w:rFonts w:ascii="Times New Roman" w:eastAsia="Times New Roman" w:hAnsi="Times New Roman" w:cs="Times New Roman"/>
          <w:i/>
          <w:iCs/>
          <w:sz w:val="24"/>
          <w:szCs w:val="24"/>
          <w:lang w:val="en-US"/>
        </w:rPr>
        <w:t>Resistance, recovery, and resilience: Rethinking the three Rs of survival in the Anthropocene</w:t>
      </w:r>
      <w:r w:rsidRPr="00E27E45">
        <w:rPr>
          <w:rFonts w:ascii="Times New Roman" w:eastAsia="Times New Roman" w:hAnsi="Times New Roman" w:cs="Times New Roman"/>
          <w:sz w:val="24"/>
          <w:szCs w:val="24"/>
          <w:lang w:val="en-US"/>
        </w:rPr>
        <w:t xml:space="preserve"> [Preprint]. Preprints. </w:t>
      </w:r>
      <w:r w:rsidR="00037E2E" w:rsidRPr="00E27E45">
        <w:rPr>
          <w:rFonts w:ascii="Times New Roman" w:eastAsia="Times New Roman" w:hAnsi="Times New Roman" w:cs="Times New Roman"/>
          <w:color w:val="0000FF"/>
          <w:sz w:val="24"/>
          <w:szCs w:val="24"/>
          <w:u w:val="single"/>
          <w:lang w:val="en-US"/>
        </w:rPr>
        <w:t>https://doi.org/10.22541/essoar.167390526.69780816/v1</w:t>
      </w:r>
    </w:p>
    <w:p w14:paraId="34BBF8F2" w14:textId="769B52DC" w:rsidR="004E5B31" w:rsidRDefault="004E5B31" w:rsidP="006E03DF">
      <w:pPr>
        <w:spacing w:line="360" w:lineRule="auto"/>
        <w:ind w:hanging="480"/>
        <w:rPr>
          <w:rStyle w:val="Hyperlink"/>
          <w:rFonts w:ascii="Times New Roman" w:hAnsi="Times New Roman" w:cs="Times New Roman"/>
          <w:sz w:val="24"/>
          <w:szCs w:val="24"/>
        </w:rPr>
      </w:pPr>
      <w:proofErr w:type="spellStart"/>
      <w:r w:rsidRPr="00E45D39">
        <w:rPr>
          <w:rFonts w:ascii="Times New Roman" w:hAnsi="Times New Roman" w:cs="Times New Roman"/>
          <w:sz w:val="24"/>
          <w:szCs w:val="24"/>
        </w:rPr>
        <w:t>Addor</w:t>
      </w:r>
      <w:proofErr w:type="spellEnd"/>
      <w:r w:rsidRPr="00E45D39">
        <w:rPr>
          <w:rFonts w:ascii="Times New Roman" w:hAnsi="Times New Roman" w:cs="Times New Roman"/>
          <w:sz w:val="24"/>
          <w:szCs w:val="24"/>
        </w:rPr>
        <w:t xml:space="preserve">, N., Newman, A. J., Mizukami, N., &amp; Clark, M. P. (2017). The CAMELS data set: Catchment attributes and meteorology for large-sample studies. </w:t>
      </w:r>
      <w:r w:rsidRPr="00E45D39">
        <w:rPr>
          <w:rFonts w:ascii="Times New Roman" w:hAnsi="Times New Roman" w:cs="Times New Roman"/>
          <w:i/>
          <w:iCs/>
          <w:sz w:val="24"/>
          <w:szCs w:val="24"/>
        </w:rPr>
        <w:t>Hydrology and Earth System Sciences</w:t>
      </w:r>
      <w:r w:rsidRPr="00E45D39">
        <w:rPr>
          <w:rFonts w:ascii="Times New Roman" w:hAnsi="Times New Roman" w:cs="Times New Roman"/>
          <w:sz w:val="24"/>
          <w:szCs w:val="24"/>
        </w:rPr>
        <w:t xml:space="preserve">, </w:t>
      </w:r>
      <w:r w:rsidRPr="00E45D39">
        <w:rPr>
          <w:rFonts w:ascii="Times New Roman" w:hAnsi="Times New Roman" w:cs="Times New Roman"/>
          <w:i/>
          <w:iCs/>
          <w:sz w:val="24"/>
          <w:szCs w:val="24"/>
        </w:rPr>
        <w:t>21</w:t>
      </w:r>
      <w:r w:rsidRPr="00E45D39">
        <w:rPr>
          <w:rFonts w:ascii="Times New Roman" w:hAnsi="Times New Roman" w:cs="Times New Roman"/>
          <w:sz w:val="24"/>
          <w:szCs w:val="24"/>
        </w:rPr>
        <w:t xml:space="preserve">(10), 5293–5313. </w:t>
      </w:r>
      <w:hyperlink r:id="rId35" w:history="1">
        <w:r w:rsidRPr="00E45D39">
          <w:rPr>
            <w:rStyle w:val="Hyperlink"/>
            <w:rFonts w:ascii="Times New Roman" w:hAnsi="Times New Roman" w:cs="Times New Roman"/>
            <w:sz w:val="24"/>
            <w:szCs w:val="24"/>
          </w:rPr>
          <w:t>https://doi.org/10.5194/hess-21-5293-2017</w:t>
        </w:r>
      </w:hyperlink>
    </w:p>
    <w:p w14:paraId="3B1A70F7" w14:textId="77777777" w:rsidR="00A65347" w:rsidRPr="00A65347" w:rsidRDefault="00A65347" w:rsidP="00E45D39">
      <w:pPr>
        <w:spacing w:line="360" w:lineRule="auto"/>
        <w:ind w:hanging="480"/>
        <w:rPr>
          <w:rFonts w:ascii="Times New Roman" w:eastAsia="Times New Roman" w:hAnsi="Times New Roman" w:cs="Times New Roman"/>
          <w:sz w:val="24"/>
          <w:szCs w:val="24"/>
          <w:lang w:val="en-US"/>
        </w:rPr>
      </w:pPr>
      <w:proofErr w:type="spellStart"/>
      <w:r w:rsidRPr="00A65347">
        <w:rPr>
          <w:rFonts w:ascii="Times New Roman" w:eastAsia="Times New Roman" w:hAnsi="Times New Roman" w:cs="Times New Roman"/>
          <w:sz w:val="24"/>
          <w:szCs w:val="24"/>
          <w:lang w:val="en-US"/>
        </w:rPr>
        <w:t>Akpor</w:t>
      </w:r>
      <w:proofErr w:type="spellEnd"/>
      <w:r w:rsidRPr="00A65347">
        <w:rPr>
          <w:rFonts w:ascii="Times New Roman" w:eastAsia="Times New Roman" w:hAnsi="Times New Roman" w:cs="Times New Roman"/>
          <w:sz w:val="24"/>
          <w:szCs w:val="24"/>
          <w:lang w:val="en-US"/>
        </w:rPr>
        <w:t xml:space="preserve">, O. B., </w:t>
      </w:r>
      <w:proofErr w:type="spellStart"/>
      <w:r w:rsidRPr="00A65347">
        <w:rPr>
          <w:rFonts w:ascii="Times New Roman" w:eastAsia="Times New Roman" w:hAnsi="Times New Roman" w:cs="Times New Roman"/>
          <w:sz w:val="24"/>
          <w:szCs w:val="24"/>
          <w:lang w:val="en-US"/>
        </w:rPr>
        <w:t>Otohinoyi</w:t>
      </w:r>
      <w:proofErr w:type="spellEnd"/>
      <w:r w:rsidRPr="00A65347">
        <w:rPr>
          <w:rFonts w:ascii="Times New Roman" w:eastAsia="Times New Roman" w:hAnsi="Times New Roman" w:cs="Times New Roman"/>
          <w:sz w:val="24"/>
          <w:szCs w:val="24"/>
          <w:lang w:val="en-US"/>
        </w:rPr>
        <w:t xml:space="preserve">, D. A., </w:t>
      </w:r>
      <w:proofErr w:type="spellStart"/>
      <w:r w:rsidRPr="00A65347">
        <w:rPr>
          <w:rFonts w:ascii="Times New Roman" w:eastAsia="Times New Roman" w:hAnsi="Times New Roman" w:cs="Times New Roman"/>
          <w:sz w:val="24"/>
          <w:szCs w:val="24"/>
          <w:lang w:val="en-US"/>
        </w:rPr>
        <w:t>Olaolu</w:t>
      </w:r>
      <w:proofErr w:type="spellEnd"/>
      <w:r w:rsidRPr="00A65347">
        <w:rPr>
          <w:rFonts w:ascii="Times New Roman" w:eastAsia="Times New Roman" w:hAnsi="Times New Roman" w:cs="Times New Roman"/>
          <w:sz w:val="24"/>
          <w:szCs w:val="24"/>
          <w:lang w:val="en-US"/>
        </w:rPr>
        <w:t xml:space="preserve">, D. T., &amp; </w:t>
      </w:r>
      <w:proofErr w:type="spellStart"/>
      <w:r w:rsidRPr="00A65347">
        <w:rPr>
          <w:rFonts w:ascii="Times New Roman" w:eastAsia="Times New Roman" w:hAnsi="Times New Roman" w:cs="Times New Roman"/>
          <w:sz w:val="24"/>
          <w:szCs w:val="24"/>
          <w:lang w:val="en-US"/>
        </w:rPr>
        <w:t>Aderiye</w:t>
      </w:r>
      <w:proofErr w:type="spellEnd"/>
      <w:r w:rsidRPr="00A65347">
        <w:rPr>
          <w:rFonts w:ascii="Times New Roman" w:eastAsia="Times New Roman" w:hAnsi="Times New Roman" w:cs="Times New Roman"/>
          <w:sz w:val="24"/>
          <w:szCs w:val="24"/>
          <w:lang w:val="en-US"/>
        </w:rPr>
        <w:t xml:space="preserve">, B. I. (2014). POLLUTANTS IN WASTEWATER EFFLUENTS: IMPACTS AND REMEDIATION PROCESSES. </w:t>
      </w:r>
      <w:r w:rsidRPr="00A65347">
        <w:rPr>
          <w:rFonts w:ascii="Times New Roman" w:eastAsia="Times New Roman" w:hAnsi="Times New Roman" w:cs="Times New Roman"/>
          <w:i/>
          <w:iCs/>
          <w:sz w:val="24"/>
          <w:szCs w:val="24"/>
          <w:lang w:val="en-US"/>
        </w:rPr>
        <w:t>International Journal of Environmental Research and Earth Science</w:t>
      </w:r>
      <w:r w:rsidRPr="00A65347">
        <w:rPr>
          <w:rFonts w:ascii="Times New Roman" w:eastAsia="Times New Roman" w:hAnsi="Times New Roman" w:cs="Times New Roman"/>
          <w:sz w:val="24"/>
          <w:szCs w:val="24"/>
          <w:lang w:val="en-US"/>
        </w:rPr>
        <w:t xml:space="preserve">, </w:t>
      </w:r>
      <w:r w:rsidRPr="00A65347">
        <w:rPr>
          <w:rFonts w:ascii="Times New Roman" w:eastAsia="Times New Roman" w:hAnsi="Times New Roman" w:cs="Times New Roman"/>
          <w:i/>
          <w:iCs/>
          <w:sz w:val="24"/>
          <w:szCs w:val="24"/>
          <w:lang w:val="en-US"/>
        </w:rPr>
        <w:t>3</w:t>
      </w:r>
      <w:r w:rsidRPr="00A65347">
        <w:rPr>
          <w:rFonts w:ascii="Times New Roman" w:eastAsia="Times New Roman" w:hAnsi="Times New Roman" w:cs="Times New Roman"/>
          <w:sz w:val="24"/>
          <w:szCs w:val="24"/>
          <w:lang w:val="en-US"/>
        </w:rPr>
        <w:t>(3), Article 3.</w:t>
      </w:r>
    </w:p>
    <w:p w14:paraId="1060D5EC" w14:textId="2DAAD5C0" w:rsidR="006E03DF" w:rsidRPr="00E45D39" w:rsidRDefault="0057306F" w:rsidP="00E45D39">
      <w:pPr>
        <w:spacing w:line="360" w:lineRule="auto"/>
        <w:ind w:hanging="480"/>
        <w:rPr>
          <w:rFonts w:ascii="Times New Roman" w:hAnsi="Times New Roman" w:cs="Times New Roman"/>
          <w:sz w:val="24"/>
          <w:szCs w:val="24"/>
        </w:rPr>
      </w:pPr>
      <w:r w:rsidRPr="00E45D39">
        <w:rPr>
          <w:rFonts w:ascii="Times New Roman" w:hAnsi="Times New Roman" w:cs="Times New Roman"/>
          <w:sz w:val="24"/>
          <w:szCs w:val="24"/>
          <w:lang w:val="de-DE"/>
        </w:rPr>
        <w:t xml:space="preserve">Berner, E. K., &amp; Berner, R. A. (2012). </w:t>
      </w:r>
      <w:r w:rsidRPr="0057306F">
        <w:rPr>
          <w:rFonts w:ascii="Times New Roman" w:hAnsi="Times New Roman" w:cs="Times New Roman"/>
          <w:sz w:val="24"/>
          <w:szCs w:val="24"/>
        </w:rPr>
        <w:t>Global environment: Water, air, and geochemical cycles. Princeton University Press.</w:t>
      </w:r>
    </w:p>
    <w:p w14:paraId="187A6420" w14:textId="50E8F702"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 xml:space="preserve">Brantley, S. L., McDowell, W. H., Dietrich, W. E., White, T. S., Kumar, P., Anderson, S. P., Chorover, J., Lohse, K. A., Bales, R. C., Richter, D. D., Grant, G., &amp; Gaillardet, J. (2017). Designing a network of critical zone observatories to explore the living skin of the terrestrial Earth. </w:t>
      </w:r>
      <w:r w:rsidRPr="00E27E45">
        <w:rPr>
          <w:rFonts w:ascii="Times New Roman" w:eastAsia="Times New Roman" w:hAnsi="Times New Roman" w:cs="Times New Roman"/>
          <w:i/>
          <w:iCs/>
          <w:sz w:val="24"/>
          <w:szCs w:val="24"/>
          <w:lang w:val="en-US"/>
        </w:rPr>
        <w:t>Earth Surface Dynamics</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5</w:t>
      </w:r>
      <w:r w:rsidRPr="00E27E45">
        <w:rPr>
          <w:rFonts w:ascii="Times New Roman" w:eastAsia="Times New Roman" w:hAnsi="Times New Roman" w:cs="Times New Roman"/>
          <w:sz w:val="24"/>
          <w:szCs w:val="24"/>
          <w:lang w:val="en-US"/>
        </w:rPr>
        <w:t xml:space="preserve">(4), 841–860. </w:t>
      </w:r>
      <w:hyperlink r:id="rId36" w:history="1">
        <w:r w:rsidRPr="00E27E45">
          <w:rPr>
            <w:rFonts w:ascii="Times New Roman" w:eastAsia="Times New Roman" w:hAnsi="Times New Roman" w:cs="Times New Roman"/>
            <w:color w:val="0000FF"/>
            <w:sz w:val="24"/>
            <w:szCs w:val="24"/>
            <w:u w:val="single"/>
            <w:lang w:val="en-US"/>
          </w:rPr>
          <w:t>https://doi.org/10.5194/esurf-5-841-2017</w:t>
        </w:r>
      </w:hyperlink>
    </w:p>
    <w:p w14:paraId="1458D9ED" w14:textId="59C62649" w:rsidR="0029779B" w:rsidRPr="00E27E45" w:rsidRDefault="0029779B"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 xml:space="preserve">Budyko, M. I. (1974). </w:t>
      </w:r>
      <w:r w:rsidRPr="00E27E45">
        <w:rPr>
          <w:rFonts w:ascii="Times New Roman" w:eastAsia="Times New Roman" w:hAnsi="Times New Roman" w:cs="Times New Roman"/>
          <w:i/>
          <w:iCs/>
          <w:sz w:val="24"/>
          <w:szCs w:val="24"/>
          <w:lang w:val="en-US"/>
        </w:rPr>
        <w:t>Climate and life</w:t>
      </w:r>
      <w:r w:rsidRPr="00E27E45">
        <w:rPr>
          <w:rFonts w:ascii="Times New Roman" w:eastAsia="Times New Roman" w:hAnsi="Times New Roman" w:cs="Times New Roman"/>
          <w:sz w:val="24"/>
          <w:szCs w:val="24"/>
          <w:lang w:val="en-US"/>
        </w:rPr>
        <w:t xml:space="preserve">. Academic Press. </w:t>
      </w:r>
      <w:hyperlink r:id="rId37" w:history="1">
        <w:r w:rsidRPr="00E27E45">
          <w:rPr>
            <w:rFonts w:ascii="Times New Roman" w:eastAsia="Times New Roman" w:hAnsi="Times New Roman" w:cs="Times New Roman"/>
            <w:color w:val="0000FF"/>
            <w:sz w:val="24"/>
            <w:szCs w:val="24"/>
            <w:u w:val="single"/>
            <w:lang w:val="en-US"/>
          </w:rPr>
          <w:t>https://scholar.google.com/scholar_lookup?title=Climate+and+life&amp;author=Budyko%2C+M.+I.+%28Mikhail+Ivanovich%29&amp;publication_year=1974</w:t>
        </w:r>
      </w:hyperlink>
    </w:p>
    <w:p w14:paraId="2A5FCB9C" w14:textId="77777777"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Chorover, J., Kretzschmar, R., Garcia-</w:t>
      </w:r>
      <w:proofErr w:type="spellStart"/>
      <w:r w:rsidRPr="00E27E45">
        <w:rPr>
          <w:rFonts w:ascii="Times New Roman" w:eastAsia="Times New Roman" w:hAnsi="Times New Roman" w:cs="Times New Roman"/>
          <w:sz w:val="24"/>
          <w:szCs w:val="24"/>
          <w:lang w:val="en-US"/>
        </w:rPr>
        <w:t>Pichel</w:t>
      </w:r>
      <w:proofErr w:type="spellEnd"/>
      <w:r w:rsidRPr="00E27E45">
        <w:rPr>
          <w:rFonts w:ascii="Times New Roman" w:eastAsia="Times New Roman" w:hAnsi="Times New Roman" w:cs="Times New Roman"/>
          <w:sz w:val="24"/>
          <w:szCs w:val="24"/>
          <w:lang w:val="en-US"/>
        </w:rPr>
        <w:t xml:space="preserve">, F., &amp; Sparks, D. (2007). Soil Biogeochemical Processes within the Critical Zone. </w:t>
      </w:r>
      <w:r w:rsidRPr="00E27E45">
        <w:rPr>
          <w:rFonts w:ascii="Times New Roman" w:eastAsia="Times New Roman" w:hAnsi="Times New Roman" w:cs="Times New Roman"/>
          <w:i/>
          <w:iCs/>
          <w:sz w:val="24"/>
          <w:szCs w:val="24"/>
          <w:lang w:val="en-US"/>
        </w:rPr>
        <w:t>Elements</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3</w:t>
      </w:r>
      <w:r w:rsidRPr="00E27E45">
        <w:rPr>
          <w:rFonts w:ascii="Times New Roman" w:eastAsia="Times New Roman" w:hAnsi="Times New Roman" w:cs="Times New Roman"/>
          <w:sz w:val="24"/>
          <w:szCs w:val="24"/>
          <w:lang w:val="en-US"/>
        </w:rPr>
        <w:t xml:space="preserve">, 321–326. </w:t>
      </w:r>
      <w:hyperlink r:id="rId38" w:history="1">
        <w:r w:rsidRPr="00E27E45">
          <w:rPr>
            <w:rFonts w:ascii="Times New Roman" w:eastAsia="Times New Roman" w:hAnsi="Times New Roman" w:cs="Times New Roman"/>
            <w:color w:val="0000FF"/>
            <w:sz w:val="24"/>
            <w:szCs w:val="24"/>
            <w:u w:val="single"/>
            <w:lang w:val="en-US"/>
          </w:rPr>
          <w:t>https://doi.org/10.2113/gselements.3.5.321</w:t>
        </w:r>
      </w:hyperlink>
    </w:p>
    <w:p w14:paraId="3812EB0D" w14:textId="77777777"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 xml:space="preserve">Creed, I. F., Spargo, A. T., Jones, J. A., Buttle, J. M., Adams, M. B., Beall, F. D., Booth, E. G., Campbell, J. L., Clow, D., Elder, K., Green, M. B., Grimm, N. B., </w:t>
      </w:r>
      <w:proofErr w:type="spellStart"/>
      <w:r w:rsidRPr="00E27E45">
        <w:rPr>
          <w:rFonts w:ascii="Times New Roman" w:eastAsia="Times New Roman" w:hAnsi="Times New Roman" w:cs="Times New Roman"/>
          <w:sz w:val="24"/>
          <w:szCs w:val="24"/>
          <w:lang w:val="en-US"/>
        </w:rPr>
        <w:t>Miniat</w:t>
      </w:r>
      <w:proofErr w:type="spellEnd"/>
      <w:r w:rsidRPr="00E27E45">
        <w:rPr>
          <w:rFonts w:ascii="Times New Roman" w:eastAsia="Times New Roman" w:hAnsi="Times New Roman" w:cs="Times New Roman"/>
          <w:sz w:val="24"/>
          <w:szCs w:val="24"/>
          <w:lang w:val="en-US"/>
        </w:rPr>
        <w:t xml:space="preserve">, C., </w:t>
      </w:r>
      <w:proofErr w:type="spellStart"/>
      <w:r w:rsidRPr="00E27E45">
        <w:rPr>
          <w:rFonts w:ascii="Times New Roman" w:eastAsia="Times New Roman" w:hAnsi="Times New Roman" w:cs="Times New Roman"/>
          <w:sz w:val="24"/>
          <w:szCs w:val="24"/>
          <w:lang w:val="en-US"/>
        </w:rPr>
        <w:t>Ramlal</w:t>
      </w:r>
      <w:proofErr w:type="spellEnd"/>
      <w:r w:rsidRPr="00E27E45">
        <w:rPr>
          <w:rFonts w:ascii="Times New Roman" w:eastAsia="Times New Roman" w:hAnsi="Times New Roman" w:cs="Times New Roman"/>
          <w:sz w:val="24"/>
          <w:szCs w:val="24"/>
          <w:lang w:val="en-US"/>
        </w:rPr>
        <w:t xml:space="preserve">, P., </w:t>
      </w:r>
      <w:proofErr w:type="spellStart"/>
      <w:r w:rsidRPr="00E27E45">
        <w:rPr>
          <w:rFonts w:ascii="Times New Roman" w:eastAsia="Times New Roman" w:hAnsi="Times New Roman" w:cs="Times New Roman"/>
          <w:sz w:val="24"/>
          <w:szCs w:val="24"/>
          <w:lang w:val="en-US"/>
        </w:rPr>
        <w:t>Saha</w:t>
      </w:r>
      <w:proofErr w:type="spellEnd"/>
      <w:r w:rsidRPr="00E27E45">
        <w:rPr>
          <w:rFonts w:ascii="Times New Roman" w:eastAsia="Times New Roman" w:hAnsi="Times New Roman" w:cs="Times New Roman"/>
          <w:sz w:val="24"/>
          <w:szCs w:val="24"/>
          <w:lang w:val="en-US"/>
        </w:rPr>
        <w:t xml:space="preserve">, A., Sebestyen, S., </w:t>
      </w:r>
      <w:proofErr w:type="spellStart"/>
      <w:r w:rsidRPr="00E27E45">
        <w:rPr>
          <w:rFonts w:ascii="Times New Roman" w:eastAsia="Times New Roman" w:hAnsi="Times New Roman" w:cs="Times New Roman"/>
          <w:sz w:val="24"/>
          <w:szCs w:val="24"/>
          <w:lang w:val="en-US"/>
        </w:rPr>
        <w:t>Spittlehouse</w:t>
      </w:r>
      <w:proofErr w:type="spellEnd"/>
      <w:r w:rsidRPr="00E27E45">
        <w:rPr>
          <w:rFonts w:ascii="Times New Roman" w:eastAsia="Times New Roman" w:hAnsi="Times New Roman" w:cs="Times New Roman"/>
          <w:sz w:val="24"/>
          <w:szCs w:val="24"/>
          <w:lang w:val="en-US"/>
        </w:rPr>
        <w:t xml:space="preserve">, D., Sterling, S., Williams, M. W., … Yao, H. (2014). Changing forest water yields in response to climate warming: Results from long-term experimental watershed sites across North America. </w:t>
      </w:r>
      <w:r w:rsidRPr="00E27E45">
        <w:rPr>
          <w:rFonts w:ascii="Times New Roman" w:eastAsia="Times New Roman" w:hAnsi="Times New Roman" w:cs="Times New Roman"/>
          <w:i/>
          <w:iCs/>
          <w:sz w:val="24"/>
          <w:szCs w:val="24"/>
          <w:lang w:val="en-US"/>
        </w:rPr>
        <w:t>Global Change Biology</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20</w:t>
      </w:r>
      <w:r w:rsidRPr="00E27E45">
        <w:rPr>
          <w:rFonts w:ascii="Times New Roman" w:eastAsia="Times New Roman" w:hAnsi="Times New Roman" w:cs="Times New Roman"/>
          <w:sz w:val="24"/>
          <w:szCs w:val="24"/>
          <w:lang w:val="en-US"/>
        </w:rPr>
        <w:t xml:space="preserve">(10), 3191–3208. </w:t>
      </w:r>
      <w:hyperlink r:id="rId39" w:history="1">
        <w:r w:rsidRPr="00E27E45">
          <w:rPr>
            <w:rFonts w:ascii="Times New Roman" w:eastAsia="Times New Roman" w:hAnsi="Times New Roman" w:cs="Times New Roman"/>
            <w:color w:val="0000FF"/>
            <w:sz w:val="24"/>
            <w:szCs w:val="24"/>
            <w:u w:val="single"/>
            <w:lang w:val="en-US"/>
          </w:rPr>
          <w:t>https://doi.org/10.1111/gcb.12615</w:t>
        </w:r>
      </w:hyperlink>
    </w:p>
    <w:p w14:paraId="48D02139" w14:textId="77777777"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lastRenderedPageBreak/>
        <w:t xml:space="preserve">Dietrich, D. (2018). Hydrotropism: How roots search for water. </w:t>
      </w:r>
      <w:r w:rsidRPr="00E27E45">
        <w:rPr>
          <w:rFonts w:ascii="Times New Roman" w:eastAsia="Times New Roman" w:hAnsi="Times New Roman" w:cs="Times New Roman"/>
          <w:i/>
          <w:iCs/>
          <w:sz w:val="24"/>
          <w:szCs w:val="24"/>
          <w:lang w:val="en-US"/>
        </w:rPr>
        <w:t>Journal of Experimental Botany</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69</w:t>
      </w:r>
      <w:r w:rsidRPr="00E27E45">
        <w:rPr>
          <w:rFonts w:ascii="Times New Roman" w:eastAsia="Times New Roman" w:hAnsi="Times New Roman" w:cs="Times New Roman"/>
          <w:sz w:val="24"/>
          <w:szCs w:val="24"/>
          <w:lang w:val="en-US"/>
        </w:rPr>
        <w:t xml:space="preserve">(11), 2759–2771. </w:t>
      </w:r>
      <w:hyperlink r:id="rId40" w:history="1">
        <w:r w:rsidRPr="00E27E45">
          <w:rPr>
            <w:rFonts w:ascii="Times New Roman" w:eastAsia="Times New Roman" w:hAnsi="Times New Roman" w:cs="Times New Roman"/>
            <w:color w:val="0000FF"/>
            <w:sz w:val="24"/>
            <w:szCs w:val="24"/>
            <w:u w:val="single"/>
            <w:lang w:val="en-US"/>
          </w:rPr>
          <w:t>https://doi.org/10.1093/jxb/ery034</w:t>
        </w:r>
      </w:hyperlink>
    </w:p>
    <w:p w14:paraId="739756D4" w14:textId="1F732CC4" w:rsidR="006025DE" w:rsidRDefault="006025DE">
      <w:pPr>
        <w:spacing w:line="360" w:lineRule="auto"/>
        <w:ind w:hanging="480"/>
        <w:rPr>
          <w:rFonts w:ascii="Times New Roman" w:eastAsia="Times New Roman" w:hAnsi="Times New Roman" w:cs="Times New Roman"/>
          <w:color w:val="0000FF"/>
          <w:sz w:val="24"/>
          <w:szCs w:val="24"/>
          <w:u w:val="single"/>
          <w:lang w:val="de-DE"/>
        </w:rPr>
      </w:pPr>
      <w:r w:rsidRPr="00E27E45">
        <w:rPr>
          <w:rFonts w:ascii="Times New Roman" w:eastAsia="Times New Roman" w:hAnsi="Times New Roman" w:cs="Times New Roman"/>
          <w:sz w:val="24"/>
          <w:szCs w:val="24"/>
          <w:lang w:val="de-DE"/>
        </w:rPr>
        <w:t xml:space="preserve">Duan, Y., Zhang, W., Li, B., Wang, Y., Li, K., Sodmergen, Han, C., Zhang, Y., &amp; Li, X. (2010). </w:t>
      </w:r>
      <w:r w:rsidRPr="00E27E45">
        <w:rPr>
          <w:rFonts w:ascii="Times New Roman" w:eastAsia="Times New Roman" w:hAnsi="Times New Roman" w:cs="Times New Roman"/>
          <w:sz w:val="24"/>
          <w:szCs w:val="24"/>
          <w:lang w:val="en-US"/>
        </w:rPr>
        <w:t xml:space="preserve">An endoplasmic reticulum response pathway mediates programmed cell death of root tip induced by water stress in Arabidopsis. </w:t>
      </w:r>
      <w:r w:rsidRPr="00E27E45">
        <w:rPr>
          <w:rFonts w:ascii="Times New Roman" w:eastAsia="Times New Roman" w:hAnsi="Times New Roman" w:cs="Times New Roman"/>
          <w:i/>
          <w:iCs/>
          <w:sz w:val="24"/>
          <w:szCs w:val="24"/>
          <w:lang w:val="de-DE"/>
        </w:rPr>
        <w:t>New Phytologist</w:t>
      </w:r>
      <w:r w:rsidRPr="00E27E45">
        <w:rPr>
          <w:rFonts w:ascii="Times New Roman" w:eastAsia="Times New Roman" w:hAnsi="Times New Roman" w:cs="Times New Roman"/>
          <w:sz w:val="24"/>
          <w:szCs w:val="24"/>
          <w:lang w:val="de-DE"/>
        </w:rPr>
        <w:t xml:space="preserve">, </w:t>
      </w:r>
      <w:r w:rsidRPr="00E27E45">
        <w:rPr>
          <w:rFonts w:ascii="Times New Roman" w:eastAsia="Times New Roman" w:hAnsi="Times New Roman" w:cs="Times New Roman"/>
          <w:i/>
          <w:iCs/>
          <w:sz w:val="24"/>
          <w:szCs w:val="24"/>
          <w:lang w:val="de-DE"/>
        </w:rPr>
        <w:t>186</w:t>
      </w:r>
      <w:r w:rsidRPr="00E27E45">
        <w:rPr>
          <w:rFonts w:ascii="Times New Roman" w:eastAsia="Times New Roman" w:hAnsi="Times New Roman" w:cs="Times New Roman"/>
          <w:sz w:val="24"/>
          <w:szCs w:val="24"/>
          <w:lang w:val="de-DE"/>
        </w:rPr>
        <w:t xml:space="preserve">(3), 681–695. </w:t>
      </w:r>
      <w:hyperlink r:id="rId41" w:history="1">
        <w:r w:rsidRPr="00E27E45">
          <w:rPr>
            <w:rFonts w:ascii="Times New Roman" w:eastAsia="Times New Roman" w:hAnsi="Times New Roman" w:cs="Times New Roman"/>
            <w:color w:val="0000FF"/>
            <w:sz w:val="24"/>
            <w:szCs w:val="24"/>
            <w:u w:val="single"/>
            <w:lang w:val="de-DE"/>
          </w:rPr>
          <w:t>https://doi.org/10.1111/j.1469-8137.2010.03207.x</w:t>
        </w:r>
      </w:hyperlink>
    </w:p>
    <w:p w14:paraId="0FEAFC07" w14:textId="0708702A" w:rsidR="006025DE" w:rsidRPr="00E27E45" w:rsidRDefault="009B0C18" w:rsidP="00E45D39">
      <w:pPr>
        <w:spacing w:line="360" w:lineRule="auto"/>
        <w:ind w:hanging="480"/>
        <w:rPr>
          <w:rFonts w:ascii="Times New Roman" w:eastAsia="Times New Roman" w:hAnsi="Times New Roman" w:cs="Times New Roman"/>
          <w:sz w:val="24"/>
          <w:szCs w:val="24"/>
          <w:lang w:val="en-US"/>
        </w:rPr>
      </w:pPr>
      <w:r w:rsidRPr="00E45D39">
        <w:rPr>
          <w:rFonts w:ascii="Times New Roman" w:hAnsi="Times New Roman" w:cs="Times New Roman"/>
          <w:sz w:val="24"/>
          <w:szCs w:val="24"/>
          <w:lang w:val="en-US"/>
        </w:rPr>
        <w:t xml:space="preserve">Jaramillo, F., </w:t>
      </w:r>
      <w:proofErr w:type="spellStart"/>
      <w:r w:rsidRPr="00E45D39">
        <w:rPr>
          <w:rFonts w:ascii="Times New Roman" w:hAnsi="Times New Roman" w:cs="Times New Roman"/>
          <w:sz w:val="24"/>
          <w:szCs w:val="24"/>
          <w:lang w:val="en-US"/>
        </w:rPr>
        <w:t>Piemontese</w:t>
      </w:r>
      <w:proofErr w:type="spellEnd"/>
      <w:r w:rsidRPr="00E45D39">
        <w:rPr>
          <w:rFonts w:ascii="Times New Roman" w:hAnsi="Times New Roman" w:cs="Times New Roman"/>
          <w:sz w:val="24"/>
          <w:szCs w:val="24"/>
          <w:lang w:val="en-US"/>
        </w:rPr>
        <w:t xml:space="preserve">, L., </w:t>
      </w:r>
      <w:proofErr w:type="spellStart"/>
      <w:r w:rsidRPr="00E45D39">
        <w:rPr>
          <w:rFonts w:ascii="Times New Roman" w:hAnsi="Times New Roman" w:cs="Times New Roman"/>
          <w:sz w:val="24"/>
          <w:szCs w:val="24"/>
          <w:lang w:val="en-US"/>
        </w:rPr>
        <w:t>Berghuijs</w:t>
      </w:r>
      <w:proofErr w:type="spellEnd"/>
      <w:r w:rsidRPr="00E45D39">
        <w:rPr>
          <w:rFonts w:ascii="Times New Roman" w:hAnsi="Times New Roman" w:cs="Times New Roman"/>
          <w:sz w:val="24"/>
          <w:szCs w:val="24"/>
          <w:lang w:val="en-US"/>
        </w:rPr>
        <w:t>, W. R., Wang-</w:t>
      </w:r>
      <w:proofErr w:type="spellStart"/>
      <w:r w:rsidRPr="00E45D39">
        <w:rPr>
          <w:rFonts w:ascii="Times New Roman" w:hAnsi="Times New Roman" w:cs="Times New Roman"/>
          <w:sz w:val="24"/>
          <w:szCs w:val="24"/>
          <w:lang w:val="en-US"/>
        </w:rPr>
        <w:t>Erlandsson</w:t>
      </w:r>
      <w:proofErr w:type="spellEnd"/>
      <w:r w:rsidRPr="00E45D39">
        <w:rPr>
          <w:rFonts w:ascii="Times New Roman" w:hAnsi="Times New Roman" w:cs="Times New Roman"/>
          <w:sz w:val="24"/>
          <w:szCs w:val="24"/>
          <w:lang w:val="en-US"/>
        </w:rPr>
        <w:t xml:space="preserve">, L., </w:t>
      </w:r>
      <w:proofErr w:type="spellStart"/>
      <w:r w:rsidRPr="00E45D39">
        <w:rPr>
          <w:rFonts w:ascii="Times New Roman" w:hAnsi="Times New Roman" w:cs="Times New Roman"/>
          <w:sz w:val="24"/>
          <w:szCs w:val="24"/>
          <w:lang w:val="en-US"/>
        </w:rPr>
        <w:t>Greve</w:t>
      </w:r>
      <w:proofErr w:type="spellEnd"/>
      <w:r w:rsidRPr="00E45D39">
        <w:rPr>
          <w:rFonts w:ascii="Times New Roman" w:hAnsi="Times New Roman" w:cs="Times New Roman"/>
          <w:sz w:val="24"/>
          <w:szCs w:val="24"/>
          <w:lang w:val="en-US"/>
        </w:rPr>
        <w:t xml:space="preserve">, P., &amp; Wang, Z. (2022). </w:t>
      </w:r>
      <w:r w:rsidRPr="00E27E45">
        <w:rPr>
          <w:rFonts w:ascii="Times New Roman" w:hAnsi="Times New Roman" w:cs="Times New Roman"/>
          <w:sz w:val="24"/>
          <w:szCs w:val="24"/>
        </w:rPr>
        <w:t xml:space="preserve">Fewer Basins Will Follow Their Budyko Curves Under Global Warming and Fossil-Fueled Development. </w:t>
      </w:r>
      <w:r w:rsidRPr="00E27E45">
        <w:rPr>
          <w:rFonts w:ascii="Times New Roman" w:hAnsi="Times New Roman" w:cs="Times New Roman"/>
          <w:i/>
          <w:iCs/>
          <w:sz w:val="24"/>
          <w:szCs w:val="24"/>
        </w:rPr>
        <w:t>Water Resources Research</w:t>
      </w:r>
      <w:r w:rsidRPr="00E27E45">
        <w:rPr>
          <w:rFonts w:ascii="Times New Roman" w:hAnsi="Times New Roman" w:cs="Times New Roman"/>
          <w:sz w:val="24"/>
          <w:szCs w:val="24"/>
        </w:rPr>
        <w:t xml:space="preserve">, </w:t>
      </w:r>
      <w:r w:rsidRPr="00E27E45">
        <w:rPr>
          <w:rFonts w:ascii="Times New Roman" w:hAnsi="Times New Roman" w:cs="Times New Roman"/>
          <w:i/>
          <w:iCs/>
          <w:sz w:val="24"/>
          <w:szCs w:val="24"/>
        </w:rPr>
        <w:t>58</w:t>
      </w:r>
      <w:r w:rsidRPr="00E27E45">
        <w:rPr>
          <w:rFonts w:ascii="Times New Roman" w:hAnsi="Times New Roman" w:cs="Times New Roman"/>
          <w:sz w:val="24"/>
          <w:szCs w:val="24"/>
        </w:rPr>
        <w:t xml:space="preserve">(8), e2021WR031825. </w:t>
      </w:r>
      <w:hyperlink r:id="rId42" w:history="1">
        <w:r w:rsidRPr="00E27E45">
          <w:rPr>
            <w:rStyle w:val="Hyperlink"/>
            <w:rFonts w:ascii="Times New Roman" w:hAnsi="Times New Roman" w:cs="Times New Roman"/>
            <w:sz w:val="24"/>
            <w:szCs w:val="24"/>
          </w:rPr>
          <w:t>https://doi.org/10.1029/2021WR031825</w:t>
        </w:r>
      </w:hyperlink>
    </w:p>
    <w:p w14:paraId="44D35981" w14:textId="77777777" w:rsidR="006025DE" w:rsidRPr="00E27E45" w:rsidRDefault="006025DE" w:rsidP="00E45D39">
      <w:pPr>
        <w:spacing w:line="360" w:lineRule="auto"/>
        <w:ind w:hanging="480"/>
        <w:rPr>
          <w:rFonts w:ascii="Times New Roman" w:eastAsia="Times New Roman" w:hAnsi="Times New Roman" w:cs="Times New Roman"/>
          <w:sz w:val="24"/>
          <w:szCs w:val="24"/>
          <w:lang w:val="en-US"/>
        </w:rPr>
      </w:pPr>
      <w:proofErr w:type="spellStart"/>
      <w:r w:rsidRPr="00E45D39">
        <w:rPr>
          <w:rFonts w:ascii="Times New Roman" w:eastAsia="Times New Roman" w:hAnsi="Times New Roman" w:cs="Times New Roman"/>
          <w:sz w:val="24"/>
          <w:szCs w:val="24"/>
          <w:lang w:val="en-US"/>
        </w:rPr>
        <w:t>Jost</w:t>
      </w:r>
      <w:proofErr w:type="spellEnd"/>
      <w:r w:rsidRPr="00E45D39">
        <w:rPr>
          <w:rFonts w:ascii="Times New Roman" w:eastAsia="Times New Roman" w:hAnsi="Times New Roman" w:cs="Times New Roman"/>
          <w:sz w:val="24"/>
          <w:szCs w:val="24"/>
          <w:lang w:val="en-US"/>
        </w:rPr>
        <w:t xml:space="preserve">, G., </w:t>
      </w:r>
      <w:proofErr w:type="spellStart"/>
      <w:r w:rsidRPr="00E45D39">
        <w:rPr>
          <w:rFonts w:ascii="Times New Roman" w:eastAsia="Times New Roman" w:hAnsi="Times New Roman" w:cs="Times New Roman"/>
          <w:sz w:val="24"/>
          <w:szCs w:val="24"/>
          <w:lang w:val="en-US"/>
        </w:rPr>
        <w:t>Weiler</w:t>
      </w:r>
      <w:proofErr w:type="spellEnd"/>
      <w:r w:rsidRPr="00E45D39">
        <w:rPr>
          <w:rFonts w:ascii="Times New Roman" w:eastAsia="Times New Roman" w:hAnsi="Times New Roman" w:cs="Times New Roman"/>
          <w:sz w:val="24"/>
          <w:szCs w:val="24"/>
          <w:lang w:val="en-US"/>
        </w:rPr>
        <w:t xml:space="preserve">, M., </w:t>
      </w:r>
      <w:proofErr w:type="spellStart"/>
      <w:r w:rsidRPr="00E45D39">
        <w:rPr>
          <w:rFonts w:ascii="Times New Roman" w:eastAsia="Times New Roman" w:hAnsi="Times New Roman" w:cs="Times New Roman"/>
          <w:sz w:val="24"/>
          <w:szCs w:val="24"/>
          <w:lang w:val="en-US"/>
        </w:rPr>
        <w:t>Gluns</w:t>
      </w:r>
      <w:proofErr w:type="spellEnd"/>
      <w:r w:rsidRPr="00E45D39">
        <w:rPr>
          <w:rFonts w:ascii="Times New Roman" w:eastAsia="Times New Roman" w:hAnsi="Times New Roman" w:cs="Times New Roman"/>
          <w:sz w:val="24"/>
          <w:szCs w:val="24"/>
          <w:lang w:val="en-US"/>
        </w:rPr>
        <w:t xml:space="preserve">, D. R., &amp; </w:t>
      </w:r>
      <w:proofErr w:type="spellStart"/>
      <w:r w:rsidRPr="00E45D39">
        <w:rPr>
          <w:rFonts w:ascii="Times New Roman" w:eastAsia="Times New Roman" w:hAnsi="Times New Roman" w:cs="Times New Roman"/>
          <w:sz w:val="24"/>
          <w:szCs w:val="24"/>
          <w:lang w:val="en-US"/>
        </w:rPr>
        <w:t>Alila</w:t>
      </w:r>
      <w:proofErr w:type="spellEnd"/>
      <w:r w:rsidRPr="00E45D39">
        <w:rPr>
          <w:rFonts w:ascii="Times New Roman" w:eastAsia="Times New Roman" w:hAnsi="Times New Roman" w:cs="Times New Roman"/>
          <w:sz w:val="24"/>
          <w:szCs w:val="24"/>
          <w:lang w:val="en-US"/>
        </w:rPr>
        <w:t xml:space="preserve">, Y. (2007). </w:t>
      </w:r>
      <w:r w:rsidRPr="00E27E45">
        <w:rPr>
          <w:rFonts w:ascii="Times New Roman" w:eastAsia="Times New Roman" w:hAnsi="Times New Roman" w:cs="Times New Roman"/>
          <w:sz w:val="24"/>
          <w:szCs w:val="24"/>
          <w:lang w:val="en-US"/>
        </w:rPr>
        <w:t xml:space="preserve">The influence of forest and topography on snow accumulation and melt at the watershed-scale. </w:t>
      </w:r>
      <w:r w:rsidRPr="00E27E45">
        <w:rPr>
          <w:rFonts w:ascii="Times New Roman" w:eastAsia="Times New Roman" w:hAnsi="Times New Roman" w:cs="Times New Roman"/>
          <w:i/>
          <w:iCs/>
          <w:sz w:val="24"/>
          <w:szCs w:val="24"/>
          <w:lang w:val="en-US"/>
        </w:rPr>
        <w:t>Journal of Hydrology</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347</w:t>
      </w:r>
      <w:r w:rsidRPr="00E27E45">
        <w:rPr>
          <w:rFonts w:ascii="Times New Roman" w:eastAsia="Times New Roman" w:hAnsi="Times New Roman" w:cs="Times New Roman"/>
          <w:sz w:val="24"/>
          <w:szCs w:val="24"/>
          <w:lang w:val="en-US"/>
        </w:rPr>
        <w:t xml:space="preserve">(1–2), 101–115. </w:t>
      </w:r>
      <w:hyperlink r:id="rId43" w:history="1">
        <w:r w:rsidRPr="00E27E45">
          <w:rPr>
            <w:rFonts w:ascii="Times New Roman" w:eastAsia="Times New Roman" w:hAnsi="Times New Roman" w:cs="Times New Roman"/>
            <w:color w:val="0000FF"/>
            <w:sz w:val="24"/>
            <w:szCs w:val="24"/>
            <w:u w:val="single"/>
            <w:lang w:val="en-US"/>
          </w:rPr>
          <w:t>https://doi.org/10.1016/j.jhydrol.2007.09.006</w:t>
        </w:r>
      </w:hyperlink>
    </w:p>
    <w:p w14:paraId="7B1D9635" w14:textId="77777777" w:rsidR="006025DE" w:rsidRPr="00EB7432" w:rsidRDefault="006025DE" w:rsidP="006E03DF">
      <w:pPr>
        <w:spacing w:line="360" w:lineRule="auto"/>
        <w:ind w:hanging="480"/>
        <w:rPr>
          <w:rFonts w:ascii="Times New Roman" w:eastAsia="Times New Roman" w:hAnsi="Times New Roman" w:cs="Times New Roman"/>
          <w:color w:val="0000FF"/>
          <w:sz w:val="24"/>
          <w:szCs w:val="24"/>
          <w:u w:val="single"/>
          <w:lang w:val="en-US"/>
        </w:rPr>
      </w:pPr>
      <w:r w:rsidRPr="00E27E45">
        <w:rPr>
          <w:rFonts w:ascii="Times New Roman" w:eastAsia="Times New Roman" w:hAnsi="Times New Roman" w:cs="Times New Roman"/>
          <w:sz w:val="24"/>
          <w:szCs w:val="24"/>
          <w:lang w:val="en-US"/>
        </w:rPr>
        <w:t xml:space="preserve">Li, L., Stewart, B., Zhi, W., Sadayappan, K., Ramesh, S., Kerins, D., Sterle, G., Harpold, A., &amp; Perdrial, J. (2022). Climate Controls on River Chemistry. </w:t>
      </w:r>
      <w:r w:rsidRPr="00E27E45">
        <w:rPr>
          <w:rFonts w:ascii="Times New Roman" w:eastAsia="Times New Roman" w:hAnsi="Times New Roman" w:cs="Times New Roman"/>
          <w:i/>
          <w:iCs/>
          <w:sz w:val="24"/>
          <w:szCs w:val="24"/>
          <w:lang w:val="en-US"/>
        </w:rPr>
        <w:t>Earth’s Future</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10</w:t>
      </w:r>
      <w:r w:rsidRPr="00E27E45">
        <w:rPr>
          <w:rFonts w:ascii="Times New Roman" w:eastAsia="Times New Roman" w:hAnsi="Times New Roman" w:cs="Times New Roman"/>
          <w:sz w:val="24"/>
          <w:szCs w:val="24"/>
          <w:lang w:val="en-US"/>
        </w:rPr>
        <w:t xml:space="preserve">(6), </w:t>
      </w:r>
      <w:r w:rsidRPr="00EB7432">
        <w:rPr>
          <w:rFonts w:ascii="Times New Roman" w:eastAsia="Times New Roman" w:hAnsi="Times New Roman" w:cs="Times New Roman"/>
          <w:sz w:val="24"/>
          <w:szCs w:val="24"/>
          <w:lang w:val="en-US"/>
        </w:rPr>
        <w:t xml:space="preserve">e2021EF002603. </w:t>
      </w:r>
      <w:hyperlink r:id="rId44" w:history="1">
        <w:r w:rsidRPr="00EB7432">
          <w:rPr>
            <w:rFonts w:ascii="Times New Roman" w:eastAsia="Times New Roman" w:hAnsi="Times New Roman" w:cs="Times New Roman"/>
            <w:color w:val="0000FF"/>
            <w:sz w:val="24"/>
            <w:szCs w:val="24"/>
            <w:u w:val="single"/>
            <w:lang w:val="en-US"/>
          </w:rPr>
          <w:t>https://doi.org/10.1029/2021EF002603</w:t>
        </w:r>
      </w:hyperlink>
    </w:p>
    <w:p w14:paraId="3FAFE06E" w14:textId="0DDB7568" w:rsidR="00EB7432" w:rsidRPr="00E45D39" w:rsidRDefault="00EB7432" w:rsidP="00E45D39">
      <w:pPr>
        <w:spacing w:line="360" w:lineRule="auto"/>
        <w:ind w:hanging="480"/>
        <w:rPr>
          <w:rFonts w:ascii="Times New Roman" w:hAnsi="Times New Roman" w:cs="Times New Roman"/>
          <w:sz w:val="24"/>
          <w:szCs w:val="24"/>
        </w:rPr>
      </w:pPr>
      <w:r w:rsidRPr="00E45D39">
        <w:rPr>
          <w:rFonts w:ascii="Times New Roman" w:hAnsi="Times New Roman" w:cs="Times New Roman"/>
          <w:sz w:val="24"/>
          <w:szCs w:val="24"/>
        </w:rPr>
        <w:t xml:space="preserve">Lowry, C. S., &amp; </w:t>
      </w:r>
      <w:proofErr w:type="spellStart"/>
      <w:r w:rsidRPr="00E45D39">
        <w:rPr>
          <w:rFonts w:ascii="Times New Roman" w:hAnsi="Times New Roman" w:cs="Times New Roman"/>
          <w:sz w:val="24"/>
          <w:szCs w:val="24"/>
        </w:rPr>
        <w:t>Loheide</w:t>
      </w:r>
      <w:proofErr w:type="spellEnd"/>
      <w:r w:rsidRPr="00E45D39">
        <w:rPr>
          <w:rFonts w:ascii="Times New Roman" w:hAnsi="Times New Roman" w:cs="Times New Roman"/>
          <w:sz w:val="24"/>
          <w:szCs w:val="24"/>
        </w:rPr>
        <w:t xml:space="preserve"> II, S. P. (2010). Groundwater-dependent vegetation: Quantifying the groundwater subsidy. </w:t>
      </w:r>
      <w:r w:rsidRPr="00E45D39">
        <w:rPr>
          <w:rFonts w:ascii="Times New Roman" w:hAnsi="Times New Roman" w:cs="Times New Roman"/>
          <w:i/>
          <w:iCs/>
          <w:sz w:val="24"/>
          <w:szCs w:val="24"/>
        </w:rPr>
        <w:t>Water Resources Research</w:t>
      </w:r>
      <w:r w:rsidRPr="00E45D39">
        <w:rPr>
          <w:rFonts w:ascii="Times New Roman" w:hAnsi="Times New Roman" w:cs="Times New Roman"/>
          <w:sz w:val="24"/>
          <w:szCs w:val="24"/>
        </w:rPr>
        <w:t xml:space="preserve">, </w:t>
      </w:r>
      <w:r w:rsidRPr="00E45D39">
        <w:rPr>
          <w:rFonts w:ascii="Times New Roman" w:hAnsi="Times New Roman" w:cs="Times New Roman"/>
          <w:i/>
          <w:iCs/>
          <w:sz w:val="24"/>
          <w:szCs w:val="24"/>
        </w:rPr>
        <w:t>46</w:t>
      </w:r>
      <w:r w:rsidRPr="00E45D39">
        <w:rPr>
          <w:rFonts w:ascii="Times New Roman" w:hAnsi="Times New Roman" w:cs="Times New Roman"/>
          <w:sz w:val="24"/>
          <w:szCs w:val="24"/>
        </w:rPr>
        <w:t xml:space="preserve">(6). </w:t>
      </w:r>
      <w:hyperlink r:id="rId45" w:history="1">
        <w:r w:rsidRPr="00E45D39">
          <w:rPr>
            <w:rStyle w:val="Hyperlink"/>
            <w:rFonts w:ascii="Times New Roman" w:hAnsi="Times New Roman" w:cs="Times New Roman"/>
            <w:sz w:val="24"/>
            <w:szCs w:val="24"/>
          </w:rPr>
          <w:t>https://doi.org/10.1029/2009WR008874</w:t>
        </w:r>
      </w:hyperlink>
    </w:p>
    <w:p w14:paraId="3918621F" w14:textId="77777777"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en-US"/>
        </w:rPr>
        <w:t xml:space="preserve">Mehra, P., Pandey, B. K., </w:t>
      </w:r>
      <w:proofErr w:type="spellStart"/>
      <w:r w:rsidRPr="00E27E45">
        <w:rPr>
          <w:rFonts w:ascii="Times New Roman" w:eastAsia="Times New Roman" w:hAnsi="Times New Roman" w:cs="Times New Roman"/>
          <w:sz w:val="24"/>
          <w:szCs w:val="24"/>
          <w:lang w:val="en-US"/>
        </w:rPr>
        <w:t>Melebari</w:t>
      </w:r>
      <w:proofErr w:type="spellEnd"/>
      <w:r w:rsidRPr="00E27E45">
        <w:rPr>
          <w:rFonts w:ascii="Times New Roman" w:eastAsia="Times New Roman" w:hAnsi="Times New Roman" w:cs="Times New Roman"/>
          <w:sz w:val="24"/>
          <w:szCs w:val="24"/>
          <w:lang w:val="en-US"/>
        </w:rPr>
        <w:t xml:space="preserve">, D., Banda, J., </w:t>
      </w:r>
      <w:proofErr w:type="spellStart"/>
      <w:r w:rsidRPr="00E27E45">
        <w:rPr>
          <w:rFonts w:ascii="Times New Roman" w:eastAsia="Times New Roman" w:hAnsi="Times New Roman" w:cs="Times New Roman"/>
          <w:sz w:val="24"/>
          <w:szCs w:val="24"/>
          <w:lang w:val="en-US"/>
        </w:rPr>
        <w:t>Leftley</w:t>
      </w:r>
      <w:proofErr w:type="spellEnd"/>
      <w:r w:rsidRPr="00E27E45">
        <w:rPr>
          <w:rFonts w:ascii="Times New Roman" w:eastAsia="Times New Roman" w:hAnsi="Times New Roman" w:cs="Times New Roman"/>
          <w:sz w:val="24"/>
          <w:szCs w:val="24"/>
          <w:lang w:val="en-US"/>
        </w:rPr>
        <w:t xml:space="preserve">, N., </w:t>
      </w:r>
      <w:proofErr w:type="spellStart"/>
      <w:r w:rsidRPr="00E27E45">
        <w:rPr>
          <w:rFonts w:ascii="Times New Roman" w:eastAsia="Times New Roman" w:hAnsi="Times New Roman" w:cs="Times New Roman"/>
          <w:sz w:val="24"/>
          <w:szCs w:val="24"/>
          <w:lang w:val="en-US"/>
        </w:rPr>
        <w:t>Couvreur</w:t>
      </w:r>
      <w:proofErr w:type="spellEnd"/>
      <w:r w:rsidRPr="00E27E45">
        <w:rPr>
          <w:rFonts w:ascii="Times New Roman" w:eastAsia="Times New Roman" w:hAnsi="Times New Roman" w:cs="Times New Roman"/>
          <w:sz w:val="24"/>
          <w:szCs w:val="24"/>
          <w:lang w:val="en-US"/>
        </w:rPr>
        <w:t xml:space="preserve">, V., Rowe, J., </w:t>
      </w:r>
      <w:proofErr w:type="spellStart"/>
      <w:r w:rsidRPr="00E27E45">
        <w:rPr>
          <w:rFonts w:ascii="Times New Roman" w:eastAsia="Times New Roman" w:hAnsi="Times New Roman" w:cs="Times New Roman"/>
          <w:sz w:val="24"/>
          <w:szCs w:val="24"/>
          <w:lang w:val="en-US"/>
        </w:rPr>
        <w:t>Anfang</w:t>
      </w:r>
      <w:proofErr w:type="spellEnd"/>
      <w:r w:rsidRPr="00E27E45">
        <w:rPr>
          <w:rFonts w:ascii="Times New Roman" w:eastAsia="Times New Roman" w:hAnsi="Times New Roman" w:cs="Times New Roman"/>
          <w:sz w:val="24"/>
          <w:szCs w:val="24"/>
          <w:lang w:val="en-US"/>
        </w:rPr>
        <w:t xml:space="preserve">, M., De </w:t>
      </w:r>
      <w:proofErr w:type="spellStart"/>
      <w:r w:rsidRPr="00E27E45">
        <w:rPr>
          <w:rFonts w:ascii="Times New Roman" w:eastAsia="Times New Roman" w:hAnsi="Times New Roman" w:cs="Times New Roman"/>
          <w:sz w:val="24"/>
          <w:szCs w:val="24"/>
          <w:lang w:val="en-US"/>
        </w:rPr>
        <w:t>Gernier</w:t>
      </w:r>
      <w:proofErr w:type="spellEnd"/>
      <w:r w:rsidRPr="00E27E45">
        <w:rPr>
          <w:rFonts w:ascii="Times New Roman" w:eastAsia="Times New Roman" w:hAnsi="Times New Roman" w:cs="Times New Roman"/>
          <w:sz w:val="24"/>
          <w:szCs w:val="24"/>
          <w:lang w:val="en-US"/>
        </w:rPr>
        <w:t xml:space="preserve">, H., Morris, E., Sturrock, C. J., Mooney, S. J., Swarup, R., Faulkner, C., </w:t>
      </w:r>
      <w:proofErr w:type="spellStart"/>
      <w:r w:rsidRPr="00E27E45">
        <w:rPr>
          <w:rFonts w:ascii="Times New Roman" w:eastAsia="Times New Roman" w:hAnsi="Times New Roman" w:cs="Times New Roman"/>
          <w:sz w:val="24"/>
          <w:szCs w:val="24"/>
          <w:lang w:val="en-US"/>
        </w:rPr>
        <w:t>Beeckman</w:t>
      </w:r>
      <w:proofErr w:type="spellEnd"/>
      <w:r w:rsidRPr="00E27E45">
        <w:rPr>
          <w:rFonts w:ascii="Times New Roman" w:eastAsia="Times New Roman" w:hAnsi="Times New Roman" w:cs="Times New Roman"/>
          <w:sz w:val="24"/>
          <w:szCs w:val="24"/>
          <w:lang w:val="en-US"/>
        </w:rPr>
        <w:t xml:space="preserve">, T., </w:t>
      </w:r>
      <w:proofErr w:type="spellStart"/>
      <w:r w:rsidRPr="00E27E45">
        <w:rPr>
          <w:rFonts w:ascii="Times New Roman" w:eastAsia="Times New Roman" w:hAnsi="Times New Roman" w:cs="Times New Roman"/>
          <w:sz w:val="24"/>
          <w:szCs w:val="24"/>
          <w:lang w:val="en-US"/>
        </w:rPr>
        <w:t>Bhalerao</w:t>
      </w:r>
      <w:proofErr w:type="spellEnd"/>
      <w:r w:rsidRPr="00E27E45">
        <w:rPr>
          <w:rFonts w:ascii="Times New Roman" w:eastAsia="Times New Roman" w:hAnsi="Times New Roman" w:cs="Times New Roman"/>
          <w:sz w:val="24"/>
          <w:szCs w:val="24"/>
          <w:lang w:val="en-US"/>
        </w:rPr>
        <w:t xml:space="preserve">, R. P., Shani, E., Jones, A. M., Dodd, I. C., … Bennett, M. J. (2022). Hydraulic flux–responsive hormone redistribution determines root branching. </w:t>
      </w:r>
      <w:r w:rsidRPr="00E27E45">
        <w:rPr>
          <w:rFonts w:ascii="Times New Roman" w:eastAsia="Times New Roman" w:hAnsi="Times New Roman" w:cs="Times New Roman"/>
          <w:i/>
          <w:iCs/>
          <w:sz w:val="24"/>
          <w:szCs w:val="24"/>
          <w:lang w:val="en-US"/>
        </w:rPr>
        <w:t>Science</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378</w:t>
      </w:r>
      <w:r w:rsidRPr="00E27E45">
        <w:rPr>
          <w:rFonts w:ascii="Times New Roman" w:eastAsia="Times New Roman" w:hAnsi="Times New Roman" w:cs="Times New Roman"/>
          <w:sz w:val="24"/>
          <w:szCs w:val="24"/>
          <w:lang w:val="en-US"/>
        </w:rPr>
        <w:t xml:space="preserve">(6621), 762–768. </w:t>
      </w:r>
      <w:hyperlink r:id="rId46" w:history="1">
        <w:r w:rsidRPr="00E27E45">
          <w:rPr>
            <w:rFonts w:ascii="Times New Roman" w:eastAsia="Times New Roman" w:hAnsi="Times New Roman" w:cs="Times New Roman"/>
            <w:color w:val="0000FF"/>
            <w:sz w:val="24"/>
            <w:szCs w:val="24"/>
            <w:u w:val="single"/>
            <w:lang w:val="en-US"/>
          </w:rPr>
          <w:t>https://doi.org/10.1126/science.add3771</w:t>
        </w:r>
      </w:hyperlink>
    </w:p>
    <w:p w14:paraId="77790445" w14:textId="77777777" w:rsidR="006025DE" w:rsidRPr="00E27E45" w:rsidRDefault="006025DE" w:rsidP="00E45D39">
      <w:pPr>
        <w:spacing w:line="360" w:lineRule="auto"/>
        <w:ind w:hanging="480"/>
        <w:rPr>
          <w:rFonts w:ascii="Times New Roman" w:eastAsia="Times New Roman" w:hAnsi="Times New Roman" w:cs="Times New Roman"/>
          <w:sz w:val="24"/>
          <w:szCs w:val="24"/>
          <w:lang w:val="de-DE"/>
        </w:rPr>
      </w:pPr>
      <w:r w:rsidRPr="00E27E45">
        <w:rPr>
          <w:rFonts w:ascii="Times New Roman" w:eastAsia="Times New Roman" w:hAnsi="Times New Roman" w:cs="Times New Roman"/>
          <w:sz w:val="24"/>
          <w:szCs w:val="24"/>
          <w:lang w:val="en-US"/>
        </w:rPr>
        <w:t>Orman-</w:t>
      </w:r>
      <w:proofErr w:type="spellStart"/>
      <w:r w:rsidRPr="00E27E45">
        <w:rPr>
          <w:rFonts w:ascii="Times New Roman" w:eastAsia="Times New Roman" w:hAnsi="Times New Roman" w:cs="Times New Roman"/>
          <w:sz w:val="24"/>
          <w:szCs w:val="24"/>
          <w:lang w:val="en-US"/>
        </w:rPr>
        <w:t>Ligeza</w:t>
      </w:r>
      <w:proofErr w:type="spellEnd"/>
      <w:r w:rsidRPr="00E27E45">
        <w:rPr>
          <w:rFonts w:ascii="Times New Roman" w:eastAsia="Times New Roman" w:hAnsi="Times New Roman" w:cs="Times New Roman"/>
          <w:sz w:val="24"/>
          <w:szCs w:val="24"/>
          <w:lang w:val="en-US"/>
        </w:rPr>
        <w:t xml:space="preserve">, B., Morris, E. C., </w:t>
      </w:r>
      <w:proofErr w:type="spellStart"/>
      <w:r w:rsidRPr="00E27E45">
        <w:rPr>
          <w:rFonts w:ascii="Times New Roman" w:eastAsia="Times New Roman" w:hAnsi="Times New Roman" w:cs="Times New Roman"/>
          <w:sz w:val="24"/>
          <w:szCs w:val="24"/>
          <w:lang w:val="en-US"/>
        </w:rPr>
        <w:t>Parizot</w:t>
      </w:r>
      <w:proofErr w:type="spellEnd"/>
      <w:r w:rsidRPr="00E27E45">
        <w:rPr>
          <w:rFonts w:ascii="Times New Roman" w:eastAsia="Times New Roman" w:hAnsi="Times New Roman" w:cs="Times New Roman"/>
          <w:sz w:val="24"/>
          <w:szCs w:val="24"/>
          <w:lang w:val="en-US"/>
        </w:rPr>
        <w:t xml:space="preserve">, B., Lavigne, T., </w:t>
      </w:r>
      <w:proofErr w:type="spellStart"/>
      <w:r w:rsidRPr="00E27E45">
        <w:rPr>
          <w:rFonts w:ascii="Times New Roman" w:eastAsia="Times New Roman" w:hAnsi="Times New Roman" w:cs="Times New Roman"/>
          <w:sz w:val="24"/>
          <w:szCs w:val="24"/>
          <w:lang w:val="en-US"/>
        </w:rPr>
        <w:t>Babé</w:t>
      </w:r>
      <w:proofErr w:type="spellEnd"/>
      <w:r w:rsidRPr="00E27E45">
        <w:rPr>
          <w:rFonts w:ascii="Times New Roman" w:eastAsia="Times New Roman" w:hAnsi="Times New Roman" w:cs="Times New Roman"/>
          <w:sz w:val="24"/>
          <w:szCs w:val="24"/>
          <w:lang w:val="en-US"/>
        </w:rPr>
        <w:t xml:space="preserve">, A., </w:t>
      </w:r>
      <w:proofErr w:type="spellStart"/>
      <w:r w:rsidRPr="00E27E45">
        <w:rPr>
          <w:rFonts w:ascii="Times New Roman" w:eastAsia="Times New Roman" w:hAnsi="Times New Roman" w:cs="Times New Roman"/>
          <w:sz w:val="24"/>
          <w:szCs w:val="24"/>
          <w:lang w:val="en-US"/>
        </w:rPr>
        <w:t>Ligeza</w:t>
      </w:r>
      <w:proofErr w:type="spellEnd"/>
      <w:r w:rsidRPr="00E27E45">
        <w:rPr>
          <w:rFonts w:ascii="Times New Roman" w:eastAsia="Times New Roman" w:hAnsi="Times New Roman" w:cs="Times New Roman"/>
          <w:sz w:val="24"/>
          <w:szCs w:val="24"/>
          <w:lang w:val="en-US"/>
        </w:rPr>
        <w:t xml:space="preserve">, A., Klein, S., Sturrock, C., Xuan, W., </w:t>
      </w:r>
      <w:proofErr w:type="spellStart"/>
      <w:r w:rsidRPr="00E27E45">
        <w:rPr>
          <w:rFonts w:ascii="Times New Roman" w:eastAsia="Times New Roman" w:hAnsi="Times New Roman" w:cs="Times New Roman"/>
          <w:sz w:val="24"/>
          <w:szCs w:val="24"/>
          <w:lang w:val="en-US"/>
        </w:rPr>
        <w:t>Novák</w:t>
      </w:r>
      <w:proofErr w:type="spellEnd"/>
      <w:r w:rsidRPr="00E27E45">
        <w:rPr>
          <w:rFonts w:ascii="Times New Roman" w:eastAsia="Times New Roman" w:hAnsi="Times New Roman" w:cs="Times New Roman"/>
          <w:sz w:val="24"/>
          <w:szCs w:val="24"/>
          <w:lang w:val="en-US"/>
        </w:rPr>
        <w:t xml:space="preserve">, O., </w:t>
      </w:r>
      <w:proofErr w:type="spellStart"/>
      <w:r w:rsidRPr="00E27E45">
        <w:rPr>
          <w:rFonts w:ascii="Times New Roman" w:eastAsia="Times New Roman" w:hAnsi="Times New Roman" w:cs="Times New Roman"/>
          <w:sz w:val="24"/>
          <w:szCs w:val="24"/>
          <w:lang w:val="en-US"/>
        </w:rPr>
        <w:t>Ljung</w:t>
      </w:r>
      <w:proofErr w:type="spellEnd"/>
      <w:r w:rsidRPr="00E27E45">
        <w:rPr>
          <w:rFonts w:ascii="Times New Roman" w:eastAsia="Times New Roman" w:hAnsi="Times New Roman" w:cs="Times New Roman"/>
          <w:sz w:val="24"/>
          <w:szCs w:val="24"/>
          <w:lang w:val="en-US"/>
        </w:rPr>
        <w:t xml:space="preserve">, K., Fernandez, M. A., Rodriguez, P. L., Dodd, I. C., De Smet, I., Chaumont, F., </w:t>
      </w:r>
      <w:proofErr w:type="spellStart"/>
      <w:r w:rsidRPr="00E27E45">
        <w:rPr>
          <w:rFonts w:ascii="Times New Roman" w:eastAsia="Times New Roman" w:hAnsi="Times New Roman" w:cs="Times New Roman"/>
          <w:sz w:val="24"/>
          <w:szCs w:val="24"/>
          <w:lang w:val="en-US"/>
        </w:rPr>
        <w:t>Batoko</w:t>
      </w:r>
      <w:proofErr w:type="spellEnd"/>
      <w:r w:rsidRPr="00E27E45">
        <w:rPr>
          <w:rFonts w:ascii="Times New Roman" w:eastAsia="Times New Roman" w:hAnsi="Times New Roman" w:cs="Times New Roman"/>
          <w:sz w:val="24"/>
          <w:szCs w:val="24"/>
          <w:lang w:val="en-US"/>
        </w:rPr>
        <w:t xml:space="preserve">, H., </w:t>
      </w:r>
      <w:proofErr w:type="spellStart"/>
      <w:r w:rsidRPr="00E27E45">
        <w:rPr>
          <w:rFonts w:ascii="Times New Roman" w:eastAsia="Times New Roman" w:hAnsi="Times New Roman" w:cs="Times New Roman"/>
          <w:sz w:val="24"/>
          <w:szCs w:val="24"/>
          <w:lang w:val="en-US"/>
        </w:rPr>
        <w:t>Périlleux</w:t>
      </w:r>
      <w:proofErr w:type="spellEnd"/>
      <w:r w:rsidRPr="00E27E45">
        <w:rPr>
          <w:rFonts w:ascii="Times New Roman" w:eastAsia="Times New Roman" w:hAnsi="Times New Roman" w:cs="Times New Roman"/>
          <w:sz w:val="24"/>
          <w:szCs w:val="24"/>
          <w:lang w:val="en-US"/>
        </w:rPr>
        <w:t xml:space="preserve">, C., Lynch, J. P., … </w:t>
      </w:r>
      <w:proofErr w:type="spellStart"/>
      <w:r w:rsidRPr="00E27E45">
        <w:rPr>
          <w:rFonts w:ascii="Times New Roman" w:eastAsia="Times New Roman" w:hAnsi="Times New Roman" w:cs="Times New Roman"/>
          <w:sz w:val="24"/>
          <w:szCs w:val="24"/>
          <w:lang w:val="en-US"/>
        </w:rPr>
        <w:t>Draye</w:t>
      </w:r>
      <w:proofErr w:type="spellEnd"/>
      <w:r w:rsidRPr="00E27E45">
        <w:rPr>
          <w:rFonts w:ascii="Times New Roman" w:eastAsia="Times New Roman" w:hAnsi="Times New Roman" w:cs="Times New Roman"/>
          <w:sz w:val="24"/>
          <w:szCs w:val="24"/>
          <w:lang w:val="en-US"/>
        </w:rPr>
        <w:t xml:space="preserve">, X. (2018). The </w:t>
      </w:r>
      <w:proofErr w:type="spellStart"/>
      <w:r w:rsidRPr="00E27E45">
        <w:rPr>
          <w:rFonts w:ascii="Times New Roman" w:eastAsia="Times New Roman" w:hAnsi="Times New Roman" w:cs="Times New Roman"/>
          <w:sz w:val="24"/>
          <w:szCs w:val="24"/>
          <w:lang w:val="en-US"/>
        </w:rPr>
        <w:t>Xerobranching</w:t>
      </w:r>
      <w:proofErr w:type="spellEnd"/>
      <w:r w:rsidRPr="00E27E45">
        <w:rPr>
          <w:rFonts w:ascii="Times New Roman" w:eastAsia="Times New Roman" w:hAnsi="Times New Roman" w:cs="Times New Roman"/>
          <w:sz w:val="24"/>
          <w:szCs w:val="24"/>
          <w:lang w:val="en-US"/>
        </w:rPr>
        <w:t xml:space="preserve"> Response Represses Lateral Root Formation When Roots Are Not in Contact with Water. </w:t>
      </w:r>
      <w:r w:rsidRPr="00E27E45">
        <w:rPr>
          <w:rFonts w:ascii="Times New Roman" w:eastAsia="Times New Roman" w:hAnsi="Times New Roman" w:cs="Times New Roman"/>
          <w:i/>
          <w:iCs/>
          <w:sz w:val="24"/>
          <w:szCs w:val="24"/>
          <w:lang w:val="de-DE"/>
        </w:rPr>
        <w:t>Current Biology: CB</w:t>
      </w:r>
      <w:r w:rsidRPr="00E27E45">
        <w:rPr>
          <w:rFonts w:ascii="Times New Roman" w:eastAsia="Times New Roman" w:hAnsi="Times New Roman" w:cs="Times New Roman"/>
          <w:sz w:val="24"/>
          <w:szCs w:val="24"/>
          <w:lang w:val="de-DE"/>
        </w:rPr>
        <w:t xml:space="preserve">, </w:t>
      </w:r>
      <w:r w:rsidRPr="00E27E45">
        <w:rPr>
          <w:rFonts w:ascii="Times New Roman" w:eastAsia="Times New Roman" w:hAnsi="Times New Roman" w:cs="Times New Roman"/>
          <w:i/>
          <w:iCs/>
          <w:sz w:val="24"/>
          <w:szCs w:val="24"/>
          <w:lang w:val="de-DE"/>
        </w:rPr>
        <w:t>28</w:t>
      </w:r>
      <w:r w:rsidRPr="00E27E45">
        <w:rPr>
          <w:rFonts w:ascii="Times New Roman" w:eastAsia="Times New Roman" w:hAnsi="Times New Roman" w:cs="Times New Roman"/>
          <w:sz w:val="24"/>
          <w:szCs w:val="24"/>
          <w:lang w:val="de-DE"/>
        </w:rPr>
        <w:t xml:space="preserve">(19), 3165-3173.e5. </w:t>
      </w:r>
      <w:hyperlink r:id="rId47" w:history="1">
        <w:r w:rsidRPr="00E27E45">
          <w:rPr>
            <w:rFonts w:ascii="Times New Roman" w:eastAsia="Times New Roman" w:hAnsi="Times New Roman" w:cs="Times New Roman"/>
            <w:color w:val="0000FF"/>
            <w:sz w:val="24"/>
            <w:szCs w:val="24"/>
            <w:u w:val="single"/>
            <w:lang w:val="de-DE"/>
          </w:rPr>
          <w:t>https://doi.org/10.1016/j.cub.2018.07.074</w:t>
        </w:r>
      </w:hyperlink>
    </w:p>
    <w:p w14:paraId="78A5B011" w14:textId="057F20A2" w:rsidR="006025DE" w:rsidRPr="00E27E45" w:rsidRDefault="006025DE" w:rsidP="00E45D39">
      <w:pPr>
        <w:spacing w:line="360" w:lineRule="auto"/>
        <w:ind w:hanging="480"/>
        <w:rPr>
          <w:rFonts w:ascii="Times New Roman" w:eastAsia="Times New Roman" w:hAnsi="Times New Roman" w:cs="Times New Roman"/>
          <w:sz w:val="24"/>
          <w:szCs w:val="24"/>
          <w:lang w:val="en-US"/>
        </w:rPr>
      </w:pPr>
      <w:r w:rsidRPr="00E27E45">
        <w:rPr>
          <w:rFonts w:ascii="Times New Roman" w:eastAsia="Times New Roman" w:hAnsi="Times New Roman" w:cs="Times New Roman"/>
          <w:sz w:val="24"/>
          <w:szCs w:val="24"/>
          <w:lang w:val="de-DE"/>
        </w:rPr>
        <w:t xml:space="preserve">Pfister, L., Martínez-Carreras, N., Hissler, C., Klaus, J., Carrer, G. E., Stewart, M. K., &amp; McDonnell, J. J. (2017). </w:t>
      </w:r>
      <w:r w:rsidRPr="00E27E45">
        <w:rPr>
          <w:rFonts w:ascii="Times New Roman" w:eastAsia="Times New Roman" w:hAnsi="Times New Roman" w:cs="Times New Roman"/>
          <w:sz w:val="24"/>
          <w:szCs w:val="24"/>
          <w:lang w:val="en-US"/>
        </w:rPr>
        <w:t xml:space="preserve">Bedrock geology controls on catchment storage, mixing, and release: A comparative </w:t>
      </w:r>
      <w:r w:rsidRPr="00E27E45">
        <w:rPr>
          <w:rFonts w:ascii="Times New Roman" w:eastAsia="Times New Roman" w:hAnsi="Times New Roman" w:cs="Times New Roman"/>
          <w:sz w:val="24"/>
          <w:szCs w:val="24"/>
          <w:lang w:val="en-US"/>
        </w:rPr>
        <w:lastRenderedPageBreak/>
        <w:t xml:space="preserve">analysis of 16 nested catchments. </w:t>
      </w:r>
      <w:r w:rsidRPr="00E27E45">
        <w:rPr>
          <w:rFonts w:ascii="Times New Roman" w:eastAsia="Times New Roman" w:hAnsi="Times New Roman" w:cs="Times New Roman"/>
          <w:i/>
          <w:iCs/>
          <w:sz w:val="24"/>
          <w:szCs w:val="24"/>
          <w:lang w:val="en-US"/>
        </w:rPr>
        <w:t>Hydrological Processes</w:t>
      </w:r>
      <w:r w:rsidRPr="00E27E45">
        <w:rPr>
          <w:rFonts w:ascii="Times New Roman" w:eastAsia="Times New Roman" w:hAnsi="Times New Roman" w:cs="Times New Roman"/>
          <w:sz w:val="24"/>
          <w:szCs w:val="24"/>
          <w:lang w:val="en-US"/>
        </w:rPr>
        <w:t xml:space="preserve">, </w:t>
      </w:r>
      <w:r w:rsidRPr="00E27E45">
        <w:rPr>
          <w:rFonts w:ascii="Times New Roman" w:eastAsia="Times New Roman" w:hAnsi="Times New Roman" w:cs="Times New Roman"/>
          <w:i/>
          <w:iCs/>
          <w:sz w:val="24"/>
          <w:szCs w:val="24"/>
          <w:lang w:val="en-US"/>
        </w:rPr>
        <w:t>31</w:t>
      </w:r>
      <w:r w:rsidRPr="00E27E45">
        <w:rPr>
          <w:rFonts w:ascii="Times New Roman" w:eastAsia="Times New Roman" w:hAnsi="Times New Roman" w:cs="Times New Roman"/>
          <w:sz w:val="24"/>
          <w:szCs w:val="24"/>
          <w:lang w:val="en-US"/>
        </w:rPr>
        <w:t xml:space="preserve">(10), 1828–1845. </w:t>
      </w:r>
      <w:hyperlink r:id="rId48" w:history="1">
        <w:r w:rsidRPr="00E27E45">
          <w:rPr>
            <w:rFonts w:ascii="Times New Roman" w:eastAsia="Times New Roman" w:hAnsi="Times New Roman" w:cs="Times New Roman"/>
            <w:color w:val="0000FF"/>
            <w:sz w:val="24"/>
            <w:szCs w:val="24"/>
            <w:u w:val="single"/>
            <w:lang w:val="en-US"/>
          </w:rPr>
          <w:t>https://doi.org/10.1002/hyp.11134</w:t>
        </w:r>
      </w:hyperlink>
    </w:p>
    <w:p w14:paraId="7913ABB5" w14:textId="69C3A909" w:rsidR="00E9165A" w:rsidRPr="00E27E45" w:rsidRDefault="00E9165A" w:rsidP="00E45D39">
      <w:pPr>
        <w:spacing w:line="360" w:lineRule="auto"/>
        <w:ind w:hanging="480"/>
        <w:rPr>
          <w:rFonts w:ascii="Times New Roman" w:eastAsia="Times New Roman" w:hAnsi="Times New Roman" w:cs="Times New Roman"/>
          <w:sz w:val="24"/>
          <w:szCs w:val="24"/>
          <w:lang w:val="en-US"/>
        </w:rPr>
      </w:pPr>
      <w:r w:rsidRPr="00E45D39">
        <w:rPr>
          <w:rFonts w:ascii="Times New Roman" w:hAnsi="Times New Roman" w:cs="Times New Roman"/>
          <w:sz w:val="24"/>
          <w:szCs w:val="24"/>
        </w:rPr>
        <w:t xml:space="preserve">Ríos-Touma, B., </w:t>
      </w:r>
      <w:proofErr w:type="spellStart"/>
      <w:r w:rsidRPr="00E45D39">
        <w:rPr>
          <w:rFonts w:ascii="Times New Roman" w:hAnsi="Times New Roman" w:cs="Times New Roman"/>
          <w:sz w:val="24"/>
          <w:szCs w:val="24"/>
        </w:rPr>
        <w:t>Villamarín</w:t>
      </w:r>
      <w:proofErr w:type="spellEnd"/>
      <w:r w:rsidRPr="00E45D39">
        <w:rPr>
          <w:rFonts w:ascii="Times New Roman" w:hAnsi="Times New Roman" w:cs="Times New Roman"/>
          <w:sz w:val="24"/>
          <w:szCs w:val="24"/>
        </w:rPr>
        <w:t xml:space="preserve">, C., </w:t>
      </w:r>
      <w:proofErr w:type="spellStart"/>
      <w:r w:rsidRPr="00E45D39">
        <w:rPr>
          <w:rFonts w:ascii="Times New Roman" w:hAnsi="Times New Roman" w:cs="Times New Roman"/>
          <w:sz w:val="24"/>
          <w:szCs w:val="24"/>
        </w:rPr>
        <w:t>Jijón</w:t>
      </w:r>
      <w:proofErr w:type="spellEnd"/>
      <w:r w:rsidRPr="00E45D39">
        <w:rPr>
          <w:rFonts w:ascii="Times New Roman" w:hAnsi="Times New Roman" w:cs="Times New Roman"/>
          <w:sz w:val="24"/>
          <w:szCs w:val="24"/>
        </w:rPr>
        <w:t xml:space="preserve">, G., </w:t>
      </w:r>
      <w:proofErr w:type="spellStart"/>
      <w:r w:rsidRPr="00E45D39">
        <w:rPr>
          <w:rFonts w:ascii="Times New Roman" w:hAnsi="Times New Roman" w:cs="Times New Roman"/>
          <w:sz w:val="24"/>
          <w:szCs w:val="24"/>
        </w:rPr>
        <w:t>Checa</w:t>
      </w:r>
      <w:proofErr w:type="spellEnd"/>
      <w:r w:rsidRPr="00E45D39">
        <w:rPr>
          <w:rFonts w:ascii="Times New Roman" w:hAnsi="Times New Roman" w:cs="Times New Roman"/>
          <w:sz w:val="24"/>
          <w:szCs w:val="24"/>
        </w:rPr>
        <w:t xml:space="preserve">, J., </w:t>
      </w:r>
      <w:proofErr w:type="spellStart"/>
      <w:r w:rsidRPr="00E45D39">
        <w:rPr>
          <w:rFonts w:ascii="Times New Roman" w:hAnsi="Times New Roman" w:cs="Times New Roman"/>
          <w:sz w:val="24"/>
          <w:szCs w:val="24"/>
        </w:rPr>
        <w:t>Granda-Albuja</w:t>
      </w:r>
      <w:proofErr w:type="spellEnd"/>
      <w:r w:rsidRPr="00E45D39">
        <w:rPr>
          <w:rFonts w:ascii="Times New Roman" w:hAnsi="Times New Roman" w:cs="Times New Roman"/>
          <w:sz w:val="24"/>
          <w:szCs w:val="24"/>
        </w:rPr>
        <w:t xml:space="preserve">, G., </w:t>
      </w:r>
      <w:proofErr w:type="spellStart"/>
      <w:r w:rsidRPr="00E45D39">
        <w:rPr>
          <w:rFonts w:ascii="Times New Roman" w:hAnsi="Times New Roman" w:cs="Times New Roman"/>
          <w:sz w:val="24"/>
          <w:szCs w:val="24"/>
        </w:rPr>
        <w:t>Bonifaz</w:t>
      </w:r>
      <w:proofErr w:type="spellEnd"/>
      <w:r w:rsidRPr="00E45D39">
        <w:rPr>
          <w:rFonts w:ascii="Times New Roman" w:hAnsi="Times New Roman" w:cs="Times New Roman"/>
          <w:sz w:val="24"/>
          <w:szCs w:val="24"/>
        </w:rPr>
        <w:t>, E., &amp; Guerrero-</w:t>
      </w:r>
      <w:proofErr w:type="spellStart"/>
      <w:r w:rsidRPr="00E45D39">
        <w:rPr>
          <w:rFonts w:ascii="Times New Roman" w:hAnsi="Times New Roman" w:cs="Times New Roman"/>
          <w:sz w:val="24"/>
          <w:szCs w:val="24"/>
        </w:rPr>
        <w:t>Latorre</w:t>
      </w:r>
      <w:proofErr w:type="spellEnd"/>
      <w:r w:rsidRPr="00E45D39">
        <w:rPr>
          <w:rFonts w:ascii="Times New Roman" w:hAnsi="Times New Roman" w:cs="Times New Roman"/>
          <w:sz w:val="24"/>
          <w:szCs w:val="24"/>
        </w:rPr>
        <w:t xml:space="preserve">, L. (2022). Aquatic biodiversity loss in Andean urban streams. </w:t>
      </w:r>
      <w:r w:rsidRPr="00E45D39">
        <w:rPr>
          <w:rFonts w:ascii="Times New Roman" w:hAnsi="Times New Roman" w:cs="Times New Roman"/>
          <w:i/>
          <w:iCs/>
          <w:sz w:val="24"/>
          <w:szCs w:val="24"/>
        </w:rPr>
        <w:t>Urban Ecosystems</w:t>
      </w:r>
      <w:r w:rsidRPr="00E45D39">
        <w:rPr>
          <w:rFonts w:ascii="Times New Roman" w:hAnsi="Times New Roman" w:cs="Times New Roman"/>
          <w:sz w:val="24"/>
          <w:szCs w:val="24"/>
        </w:rPr>
        <w:t xml:space="preserve">, </w:t>
      </w:r>
      <w:r w:rsidRPr="00E45D39">
        <w:rPr>
          <w:rFonts w:ascii="Times New Roman" w:hAnsi="Times New Roman" w:cs="Times New Roman"/>
          <w:i/>
          <w:iCs/>
          <w:sz w:val="24"/>
          <w:szCs w:val="24"/>
        </w:rPr>
        <w:t>25</w:t>
      </w:r>
      <w:r w:rsidRPr="00E45D39">
        <w:rPr>
          <w:rFonts w:ascii="Times New Roman" w:hAnsi="Times New Roman" w:cs="Times New Roman"/>
          <w:sz w:val="24"/>
          <w:szCs w:val="24"/>
        </w:rPr>
        <w:t xml:space="preserve">(6), 1619–1629. </w:t>
      </w:r>
      <w:hyperlink r:id="rId49" w:history="1">
        <w:r w:rsidRPr="00E45D39">
          <w:rPr>
            <w:rStyle w:val="Hyperlink"/>
            <w:rFonts w:ascii="Times New Roman" w:hAnsi="Times New Roman" w:cs="Times New Roman"/>
            <w:sz w:val="24"/>
            <w:szCs w:val="24"/>
          </w:rPr>
          <w:t>https://doi.org/10.1007/s11252-022-01248-1</w:t>
        </w:r>
      </w:hyperlink>
    </w:p>
    <w:p w14:paraId="2C84A96C" w14:textId="7DBFB30B" w:rsidR="004E5B31" w:rsidRPr="00E45D39" w:rsidRDefault="004E5B31" w:rsidP="00E45D39">
      <w:pPr>
        <w:spacing w:line="360" w:lineRule="auto"/>
        <w:ind w:hanging="480"/>
        <w:rPr>
          <w:rFonts w:ascii="Times New Roman" w:hAnsi="Times New Roman" w:cs="Times New Roman"/>
          <w:sz w:val="24"/>
          <w:szCs w:val="24"/>
        </w:rPr>
      </w:pPr>
      <w:r w:rsidRPr="00E45D39">
        <w:rPr>
          <w:rFonts w:ascii="Times New Roman" w:hAnsi="Times New Roman" w:cs="Times New Roman"/>
          <w:sz w:val="24"/>
          <w:szCs w:val="24"/>
        </w:rPr>
        <w:t xml:space="preserve">Sterle, G., Perdrial, J., Li, L., Adler, T., Underwood, K., Rizzo, D., Wen, H., &amp; Harpold, A. (2022). CAMELS-Chem: Augmenting CAMELS (Catchment Attributes and Meteorology for Large-sample Studies) with Atmospheric and Stream Water Chemistry Data. </w:t>
      </w:r>
      <w:r w:rsidRPr="00E45D39">
        <w:rPr>
          <w:rFonts w:ascii="Times New Roman" w:hAnsi="Times New Roman" w:cs="Times New Roman"/>
          <w:i/>
          <w:iCs/>
          <w:sz w:val="24"/>
          <w:szCs w:val="24"/>
        </w:rPr>
        <w:t>Hydrology and Earth System Sciences Discussions</w:t>
      </w:r>
      <w:r w:rsidRPr="00E45D39">
        <w:rPr>
          <w:rFonts w:ascii="Times New Roman" w:hAnsi="Times New Roman" w:cs="Times New Roman"/>
          <w:sz w:val="24"/>
          <w:szCs w:val="24"/>
        </w:rPr>
        <w:t xml:space="preserve">, 1–23. </w:t>
      </w:r>
      <w:hyperlink r:id="rId50" w:history="1">
        <w:r w:rsidRPr="00E45D39">
          <w:rPr>
            <w:rStyle w:val="Hyperlink"/>
            <w:rFonts w:ascii="Times New Roman" w:hAnsi="Times New Roman" w:cs="Times New Roman"/>
            <w:sz w:val="24"/>
            <w:szCs w:val="24"/>
          </w:rPr>
          <w:t>https://doi.org/10.5194/hess-2022-81</w:t>
        </w:r>
      </w:hyperlink>
    </w:p>
    <w:p w14:paraId="6E05072A" w14:textId="47440E8A" w:rsidR="004E5B31" w:rsidRPr="00E45D39" w:rsidRDefault="0063784F" w:rsidP="00E45D39">
      <w:pPr>
        <w:spacing w:line="360" w:lineRule="auto"/>
        <w:ind w:hanging="480"/>
        <w:rPr>
          <w:rFonts w:ascii="Times New Roman" w:hAnsi="Times New Roman" w:cs="Times New Roman"/>
          <w:sz w:val="24"/>
          <w:szCs w:val="24"/>
          <w:lang w:val="de-DE"/>
        </w:rPr>
      </w:pPr>
      <w:r w:rsidRPr="00E45D39">
        <w:rPr>
          <w:rFonts w:ascii="Times New Roman" w:hAnsi="Times New Roman" w:cs="Times New Roman"/>
          <w:sz w:val="24"/>
          <w:szCs w:val="24"/>
          <w:lang w:val="de-DE"/>
        </w:rPr>
        <w:t xml:space="preserve">Verspagen, J. M. H., Waal, D. B. V. de, Finke, J. F., Visser, P. M., Donk, E. V., &amp; Huisman, J. (2014). </w:t>
      </w:r>
      <w:r w:rsidRPr="00E45D39">
        <w:rPr>
          <w:rFonts w:ascii="Times New Roman" w:hAnsi="Times New Roman" w:cs="Times New Roman"/>
          <w:sz w:val="24"/>
          <w:szCs w:val="24"/>
        </w:rPr>
        <w:t xml:space="preserve">Rising CO2 Levels Will Intensify Phytoplankton Blooms in Eutrophic and Hypertrophic Lakes. </w:t>
      </w:r>
      <w:r w:rsidRPr="00E45D39">
        <w:rPr>
          <w:rFonts w:ascii="Times New Roman" w:hAnsi="Times New Roman" w:cs="Times New Roman"/>
          <w:i/>
          <w:iCs/>
          <w:sz w:val="24"/>
          <w:szCs w:val="24"/>
          <w:lang w:val="de-DE"/>
        </w:rPr>
        <w:t>PLOS ONE</w:t>
      </w:r>
      <w:r w:rsidRPr="00E45D39">
        <w:rPr>
          <w:rFonts w:ascii="Times New Roman" w:hAnsi="Times New Roman" w:cs="Times New Roman"/>
          <w:sz w:val="24"/>
          <w:szCs w:val="24"/>
          <w:lang w:val="de-DE"/>
        </w:rPr>
        <w:t xml:space="preserve">, </w:t>
      </w:r>
      <w:r w:rsidRPr="00E45D39">
        <w:rPr>
          <w:rFonts w:ascii="Times New Roman" w:hAnsi="Times New Roman" w:cs="Times New Roman"/>
          <w:i/>
          <w:iCs/>
          <w:sz w:val="24"/>
          <w:szCs w:val="24"/>
          <w:lang w:val="de-DE"/>
        </w:rPr>
        <w:t>9</w:t>
      </w:r>
      <w:r w:rsidRPr="00E45D39">
        <w:rPr>
          <w:rFonts w:ascii="Times New Roman" w:hAnsi="Times New Roman" w:cs="Times New Roman"/>
          <w:sz w:val="24"/>
          <w:szCs w:val="24"/>
          <w:lang w:val="de-DE"/>
        </w:rPr>
        <w:t xml:space="preserve">(8), e104325. </w:t>
      </w:r>
      <w:hyperlink r:id="rId51" w:history="1">
        <w:r w:rsidRPr="00E45D39">
          <w:rPr>
            <w:rStyle w:val="Hyperlink"/>
            <w:rFonts w:ascii="Times New Roman" w:hAnsi="Times New Roman" w:cs="Times New Roman"/>
            <w:sz w:val="24"/>
            <w:szCs w:val="24"/>
            <w:lang w:val="de-DE"/>
          </w:rPr>
          <w:t>https://doi.org/10.1371/journal.pone.0104325</w:t>
        </w:r>
      </w:hyperlink>
    </w:p>
    <w:p w14:paraId="61D73E7F" w14:textId="77777777" w:rsidR="00E12A76" w:rsidRPr="00E27E45" w:rsidRDefault="00E12A76" w:rsidP="00E45D39">
      <w:pPr>
        <w:spacing w:line="360" w:lineRule="auto"/>
        <w:rPr>
          <w:rFonts w:ascii="Times New Roman" w:eastAsia="Times New Roman" w:hAnsi="Times New Roman" w:cs="Times New Roman"/>
          <w:sz w:val="24"/>
          <w:szCs w:val="24"/>
        </w:rPr>
      </w:pPr>
    </w:p>
    <w:p w14:paraId="5C024B41" w14:textId="02750781" w:rsidR="00E51115" w:rsidRPr="00E27E45" w:rsidRDefault="00E51115" w:rsidP="00E45D39">
      <w:pPr>
        <w:spacing w:line="360" w:lineRule="auto"/>
        <w:rPr>
          <w:rFonts w:ascii="Times New Roman" w:eastAsia="Times New Roman" w:hAnsi="Times New Roman" w:cs="Times New Roman"/>
          <w:sz w:val="24"/>
          <w:szCs w:val="24"/>
        </w:rPr>
      </w:pPr>
    </w:p>
    <w:p w14:paraId="3452CA80" w14:textId="1CEB55A4" w:rsidR="00E51115" w:rsidRPr="00E27E45" w:rsidRDefault="00E51115" w:rsidP="00E45D39">
      <w:pPr>
        <w:spacing w:line="360" w:lineRule="auto"/>
        <w:rPr>
          <w:rFonts w:ascii="Times New Roman" w:eastAsia="Times New Roman" w:hAnsi="Times New Roman" w:cs="Times New Roman"/>
          <w:sz w:val="24"/>
          <w:szCs w:val="24"/>
        </w:rPr>
      </w:pPr>
    </w:p>
    <w:p w14:paraId="69929F96" w14:textId="1FB508F2" w:rsidR="00E301E0" w:rsidRPr="00E27E45" w:rsidRDefault="00E301E0" w:rsidP="00E45D39">
      <w:pPr>
        <w:spacing w:line="360" w:lineRule="auto"/>
        <w:rPr>
          <w:rFonts w:ascii="Times New Roman" w:eastAsia="Times New Roman" w:hAnsi="Times New Roman" w:cs="Times New Roman"/>
          <w:sz w:val="24"/>
          <w:szCs w:val="24"/>
        </w:rPr>
      </w:pPr>
    </w:p>
    <w:sectPr w:rsidR="00E301E0" w:rsidRPr="00E27E45">
      <w:footerReference w:type="default" r:id="rId5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ulia Perdrial (she/her)" w:date="2023-04-27T07:16:00Z" w:initials="JP(">
    <w:p w14:paraId="6A93FE9A" w14:textId="77777777" w:rsidR="008F2034" w:rsidRDefault="008F2034" w:rsidP="00F0031F">
      <w:pPr>
        <w:pStyle w:val="CommentText"/>
      </w:pPr>
      <w:r>
        <w:rPr>
          <w:rStyle w:val="CommentReference"/>
        </w:rPr>
        <w:annotationRef/>
      </w:r>
      <w:r>
        <w:t>I simplified yoru abstract, please see if this works for you and check for typos (or German accent)</w:t>
      </w:r>
    </w:p>
  </w:comment>
  <w:comment w:id="3" w:author="Julia Perdrial (she/her)" w:date="2023-04-27T05:43:00Z" w:initials="JP(">
    <w:p w14:paraId="5A5AE41A" w14:textId="705A9D9F" w:rsidR="00AC2678" w:rsidRDefault="00AC2678">
      <w:pPr>
        <w:pStyle w:val="CommentText"/>
      </w:pPr>
      <w:r>
        <w:rPr>
          <w:rStyle w:val="CommentReference"/>
        </w:rPr>
        <w:annotationRef/>
      </w:r>
      <w:r>
        <w:t xml:space="preserve">Cite </w:t>
      </w:r>
    </w:p>
    <w:p w14:paraId="65B8889B" w14:textId="77777777" w:rsidR="00AC2678" w:rsidRDefault="00AC2678" w:rsidP="006B5E79">
      <w:pPr>
        <w:pStyle w:val="CommentText"/>
        <w:ind w:left="720"/>
      </w:pPr>
      <w:r>
        <w:t xml:space="preserve">Field, J. P., Breshears, D. D., Law, D. J., Villegas, J. C., López-Hoffman, L., Brooks, P. D., Chorover, J., Barron-Gafford, G. A., Gallery, R. E., Litvak, M. E., Lybrand, R. A., McIntosh, J. C., Meixner, T., Niu, G.-Y., Papuga, S. A., Pelletier, J. D., Rasmussen, C. R., &amp; Troch, P. A. (2015). Critical Zone Services: Expanding Context, Constraints, and Currency beyond Ecosystem Services. </w:t>
      </w:r>
      <w:r>
        <w:rPr>
          <w:i/>
          <w:iCs/>
        </w:rPr>
        <w:t>Vadose Zone Journal</w:t>
      </w:r>
      <w:r>
        <w:t>,</w:t>
      </w:r>
      <w:r>
        <w:rPr>
          <w:i/>
          <w:iCs/>
        </w:rPr>
        <w:t xml:space="preserve"> 14</w:t>
      </w:r>
      <w:r>
        <w:t xml:space="preserve">(1). </w:t>
      </w:r>
      <w:hyperlink r:id="rId1" w:history="1">
        <w:r w:rsidRPr="006B5E79">
          <w:rPr>
            <w:rStyle w:val="Hyperlink"/>
          </w:rPr>
          <w:t>https://doi.org/10.2136/vzj2014.10.0142</w:t>
        </w:r>
      </w:hyperlink>
      <w:r>
        <w:t xml:space="preserve"> </w:t>
      </w:r>
    </w:p>
  </w:comment>
  <w:comment w:id="5" w:author="Julia Perdrial (she/her)" w:date="2023-04-27T06:00:00Z" w:initials="JP(">
    <w:p w14:paraId="7F214C6D" w14:textId="77777777" w:rsidR="00361DEE" w:rsidRDefault="00361DEE" w:rsidP="004240C9">
      <w:pPr>
        <w:pStyle w:val="CommentText"/>
      </w:pPr>
      <w:r>
        <w:rPr>
          <w:rStyle w:val="CommentReference"/>
        </w:rPr>
        <w:annotationRef/>
      </w:r>
      <w:r>
        <w:t>Check Ref</w:t>
      </w:r>
    </w:p>
  </w:comment>
  <w:comment w:id="8" w:author="Dustin Kincaid" w:date="2023-05-02T16:13:00Z" w:initials="DK">
    <w:p w14:paraId="00AFF1F0" w14:textId="78E136E9" w:rsidR="00664024" w:rsidRDefault="00664024">
      <w:pPr>
        <w:pStyle w:val="CommentText"/>
      </w:pPr>
      <w:r>
        <w:rPr>
          <w:rStyle w:val="CommentReference"/>
        </w:rPr>
        <w:annotationRef/>
      </w:r>
    </w:p>
  </w:comment>
  <w:comment w:id="7" w:author="Dustin Kincaid" w:date="2023-05-02T15:58:00Z" w:initials="DK">
    <w:p w14:paraId="0CE317D3" w14:textId="74A64D9B" w:rsidR="003514F3" w:rsidRDefault="003514F3">
      <w:pPr>
        <w:pStyle w:val="CommentText"/>
      </w:pPr>
      <w:r>
        <w:rPr>
          <w:rStyle w:val="CommentReference"/>
        </w:rPr>
        <w:annotationRef/>
      </w:r>
      <w:r>
        <w:t xml:space="preserve">Wouldn’t this depend on aridity index? If so, maybe state that when comparing catchments with similar aridity indices, you expect catchments with more permeable bedrock to have higher water quality as measured by solute concentration? </w:t>
      </w:r>
    </w:p>
  </w:comment>
  <w:comment w:id="9" w:author="Dustin Kincaid" w:date="2023-05-02T16:05:00Z" w:initials="DK">
    <w:p w14:paraId="2BEA91DF" w14:textId="41BCDCBC" w:rsidR="00A40A0B" w:rsidRDefault="00A40A0B">
      <w:pPr>
        <w:pStyle w:val="CommentText"/>
      </w:pPr>
      <w:r>
        <w:rPr>
          <w:rStyle w:val="CommentReference"/>
        </w:rPr>
        <w:annotationRef/>
      </w:r>
      <w:r>
        <w:t xml:space="preserve">The other hypotheses seem to be looking at conditions at one time point or mean conditions over a period, but this part of hypothesis 1 makes a prediction of how thing will change with in the future/with warming. Maybe stick with single point/mean conditions for the first couple where you describe how permeability vs. veg rooting depth/soil depth will affect water quality and the final one that describes change in the future that will depend on the interaction between these </w:t>
      </w:r>
      <w:r w:rsidR="00664024">
        <w:t>attributes</w:t>
      </w:r>
      <w:r>
        <w:t xml:space="preserve"> and how </w:t>
      </w:r>
      <w:r w:rsidR="00664024">
        <w:t>vegetation adapts? Might be best illustrated as a diagram</w:t>
      </w:r>
    </w:p>
  </w:comment>
  <w:comment w:id="12" w:author="Dustin Kincaid" w:date="2023-05-02T16:19:00Z" w:initials="DK">
    <w:p w14:paraId="230FB76D" w14:textId="709E4AD5" w:rsidR="00664024" w:rsidRDefault="00664024">
      <w:pPr>
        <w:pStyle w:val="CommentText"/>
      </w:pPr>
      <w:r>
        <w:rPr>
          <w:rStyle w:val="CommentReference"/>
        </w:rPr>
        <w:annotationRef/>
      </w:r>
      <w:r>
        <w:t>Notice how the hypothesis describes a testable phenomenon, while the prediction is based on this phenomenon.</w:t>
      </w:r>
    </w:p>
  </w:comment>
  <w:comment w:id="21" w:author="Dustin Kincaid" w:date="2023-05-02T16:19:00Z" w:initials="DK">
    <w:p w14:paraId="741DD216" w14:textId="53C41F6A" w:rsidR="00A134CA" w:rsidRDefault="00A134CA">
      <w:pPr>
        <w:pStyle w:val="CommentText"/>
      </w:pPr>
      <w:r>
        <w:rPr>
          <w:rStyle w:val="CommentReference"/>
        </w:rPr>
        <w:annotationRef/>
      </w:r>
      <w:r>
        <w:t xml:space="preserve">Perhaps rewrite these similarly to 1a above. Or not! </w:t>
      </w:r>
      <w:proofErr w:type="spellStart"/>
      <w:r>
        <w:t>Haha</w:t>
      </w:r>
      <w:proofErr w:type="spellEnd"/>
      <w:r>
        <w:t>.</w:t>
      </w:r>
    </w:p>
  </w:comment>
  <w:comment w:id="22" w:author="Dustin Kincaid" w:date="2023-05-02T16:20:00Z" w:initials="DK">
    <w:p w14:paraId="25F616BA" w14:textId="191FD6D7" w:rsidR="00A134CA" w:rsidRDefault="00A134CA">
      <w:pPr>
        <w:pStyle w:val="CommentText"/>
      </w:pPr>
      <w:r>
        <w:rPr>
          <w:rStyle w:val="CommentReference"/>
        </w:rPr>
        <w:annotationRef/>
      </w:r>
      <w:r>
        <w:t>Is water quality here measured by mean annual (or some other period) solute concentrations? And resilience measured by change in this mean solute concentration?</w:t>
      </w:r>
    </w:p>
  </w:comment>
  <w:comment w:id="23" w:author="Dustin Kincaid" w:date="2023-05-02T16:22:00Z" w:initials="DK">
    <w:p w14:paraId="33B73A18" w14:textId="02A95499" w:rsidR="001F7CBA" w:rsidRDefault="001F7CBA">
      <w:pPr>
        <w:pStyle w:val="CommentText"/>
      </w:pPr>
      <w:r>
        <w:rPr>
          <w:rStyle w:val="CommentReference"/>
        </w:rPr>
        <w:annotationRef/>
      </w:r>
      <w:r>
        <w:t>Clarify for what time period(s)?</w:t>
      </w:r>
    </w:p>
  </w:comment>
  <w:comment w:id="24" w:author="Dustin Kincaid" w:date="2023-05-02T16:26:00Z" w:initials="DK">
    <w:p w14:paraId="442ACF38" w14:textId="614F8C7F" w:rsidR="001F7CBA" w:rsidRDefault="001F7CBA">
      <w:pPr>
        <w:pStyle w:val="CommentText"/>
      </w:pPr>
      <w:r>
        <w:rPr>
          <w:rStyle w:val="CommentReference"/>
        </w:rPr>
        <w:annotationRef/>
      </w:r>
      <w:r>
        <w:t>I suspect that a helpful/clarifying exercise would be to draw your expected results out and demonstrate how you’re going to make the necessary calculations that you describe</w:t>
      </w:r>
    </w:p>
  </w:comment>
  <w:comment w:id="25" w:author="Dustin Kincaid" w:date="2023-05-02T16:23:00Z" w:initials="DK">
    <w:p w14:paraId="351F323F" w14:textId="304659E0" w:rsidR="001F7CBA" w:rsidRDefault="001F7CBA">
      <w:pPr>
        <w:pStyle w:val="CommentText"/>
      </w:pPr>
      <w:r>
        <w:rPr>
          <w:rStyle w:val="CommentReference"/>
        </w:rPr>
        <w:annotationRef/>
      </w:r>
      <w:r>
        <w:t>Of various period lengths? Or annually?</w:t>
      </w:r>
    </w:p>
  </w:comment>
  <w:comment w:id="26" w:author="Dustin Kincaid" w:date="2023-05-02T16:24:00Z" w:initials="DK">
    <w:p w14:paraId="15F2C34A" w14:textId="11AD65E5" w:rsidR="001F7CBA" w:rsidRDefault="001F7CBA">
      <w:pPr>
        <w:pStyle w:val="CommentText"/>
      </w:pPr>
      <w:r>
        <w:rPr>
          <w:rStyle w:val="CommentReference"/>
        </w:rPr>
        <w:annotationRef/>
      </w:r>
      <w:r>
        <w:t xml:space="preserve">You’ll need to quantify shifts in aridity index; do you know how you plan to do this? The Jaramillo et al. 2022 paper you site above gives one example. The paper by Hampton and </w:t>
      </w:r>
      <w:proofErr w:type="spellStart"/>
      <w:r>
        <w:t>Basu</w:t>
      </w:r>
      <w:proofErr w:type="spellEnd"/>
      <w:r>
        <w:t xml:space="preserve"> gives another (Tyler Hampton also developed an R package for plotting in </w:t>
      </w:r>
      <w:proofErr w:type="spellStart"/>
      <w:r>
        <w:t>Budyko</w:t>
      </w:r>
      <w:proofErr w:type="spellEnd"/>
      <w:r>
        <w:t xml:space="preserve"> space and measure movement in </w:t>
      </w:r>
      <w:proofErr w:type="spellStart"/>
      <w:r>
        <w:t>Budyko</w:t>
      </w:r>
      <w:proofErr w:type="spellEnd"/>
      <w:r>
        <w:t xml:space="preserve"> space).</w:t>
      </w:r>
    </w:p>
  </w:comment>
  <w:comment w:id="27" w:author="Julia Perdrial (she/her)" w:date="2023-04-27T07:14:00Z" w:initials="JP(">
    <w:p w14:paraId="6A21461D" w14:textId="77777777" w:rsidR="008F2034" w:rsidRDefault="008F2034" w:rsidP="00340061">
      <w:pPr>
        <w:pStyle w:val="CommentText"/>
      </w:pPr>
      <w:r>
        <w:rPr>
          <w:rStyle w:val="CommentReference"/>
        </w:rPr>
        <w:annotationRef/>
      </w:r>
      <w:r>
        <w:t>Add axes labels for y axes on a, add a) and b) to plots</w:t>
      </w:r>
    </w:p>
  </w:comment>
  <w:comment w:id="28" w:author="Julia Perdrial (she/her)" w:date="2023-04-27T06:50:00Z" w:initials="JP(">
    <w:p w14:paraId="39193EA0" w14:textId="05609F3E" w:rsidR="00E45D39" w:rsidRDefault="00E45D39" w:rsidP="00195BB7">
      <w:pPr>
        <w:pStyle w:val="CommentText"/>
      </w:pPr>
      <w:r>
        <w:rPr>
          <w:rStyle w:val="CommentReference"/>
        </w:rPr>
        <w:annotationRef/>
      </w:r>
      <w:r>
        <w:t>Did you make the figure? If not, cite the source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A93FE9A" w15:done="0"/>
  <w15:commentEx w15:paraId="65B8889B" w15:done="0"/>
  <w15:commentEx w15:paraId="7F214C6D" w15:done="0"/>
  <w15:commentEx w15:paraId="00AFF1F0" w15:done="0"/>
  <w15:commentEx w15:paraId="0CE317D3" w15:done="0"/>
  <w15:commentEx w15:paraId="2BEA91DF" w15:done="0"/>
  <w15:commentEx w15:paraId="230FB76D" w15:done="0"/>
  <w15:commentEx w15:paraId="741DD216" w15:done="0"/>
  <w15:commentEx w15:paraId="25F616BA" w15:done="0"/>
  <w15:commentEx w15:paraId="33B73A18" w15:done="0"/>
  <w15:commentEx w15:paraId="442ACF38" w15:done="0"/>
  <w15:commentEx w15:paraId="351F323F" w15:done="0"/>
  <w15:commentEx w15:paraId="15F2C34A" w15:done="0"/>
  <w15:commentEx w15:paraId="6A21461D" w15:done="0"/>
  <w15:commentEx w15:paraId="39193E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F49FCF" w16cex:dateUtc="2023-04-27T11:16:00Z"/>
  <w16cex:commentExtensible w16cex:durableId="27F48A04" w16cex:dateUtc="2023-04-27T09:43:00Z"/>
  <w16cex:commentExtensible w16cex:durableId="27F48DE4" w16cex:dateUtc="2023-04-27T10:00:00Z"/>
  <w16cex:commentExtensible w16cex:durableId="27FBB537" w16cex:dateUtc="2023-05-02T21:13:00Z"/>
  <w16cex:commentExtensible w16cex:durableId="27FBB18E" w16cex:dateUtc="2023-05-02T20:58:00Z"/>
  <w16cex:commentExtensible w16cex:durableId="27FBB354" w16cex:dateUtc="2023-05-02T21:05:00Z"/>
  <w16cex:commentExtensible w16cex:durableId="27FBB679" w16cex:dateUtc="2023-05-02T21:19:00Z"/>
  <w16cex:commentExtensible w16cex:durableId="27FBB69C" w16cex:dateUtc="2023-05-02T21:19:00Z"/>
  <w16cex:commentExtensible w16cex:durableId="27FBB6CF" w16cex:dateUtc="2023-05-02T21:20:00Z"/>
  <w16cex:commentExtensible w16cex:durableId="27FBB761" w16cex:dateUtc="2023-05-02T21:22:00Z"/>
  <w16cex:commentExtensible w16cex:durableId="27FBB82B" w16cex:dateUtc="2023-05-02T21:26:00Z"/>
  <w16cex:commentExtensible w16cex:durableId="27FBB790" w16cex:dateUtc="2023-05-02T21:23:00Z"/>
  <w16cex:commentExtensible w16cex:durableId="27FBB7BD" w16cex:dateUtc="2023-05-02T21:24:00Z"/>
  <w16cex:commentExtensible w16cex:durableId="27F49F73" w16cex:dateUtc="2023-04-27T11:14:00Z"/>
  <w16cex:commentExtensible w16cex:durableId="27F499A8" w16cex:dateUtc="2023-04-27T1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93FE9A" w16cid:durableId="27F49FCF"/>
  <w16cid:commentId w16cid:paraId="65B8889B" w16cid:durableId="27F48A04"/>
  <w16cid:commentId w16cid:paraId="7F214C6D" w16cid:durableId="27F48DE4"/>
  <w16cid:commentId w16cid:paraId="00AFF1F0" w16cid:durableId="27FBB537"/>
  <w16cid:commentId w16cid:paraId="0CE317D3" w16cid:durableId="27FBB18E"/>
  <w16cid:commentId w16cid:paraId="2BEA91DF" w16cid:durableId="27FBB354"/>
  <w16cid:commentId w16cid:paraId="230FB76D" w16cid:durableId="27FBB679"/>
  <w16cid:commentId w16cid:paraId="741DD216" w16cid:durableId="27FBB69C"/>
  <w16cid:commentId w16cid:paraId="25F616BA" w16cid:durableId="27FBB6CF"/>
  <w16cid:commentId w16cid:paraId="33B73A18" w16cid:durableId="27FBB761"/>
  <w16cid:commentId w16cid:paraId="442ACF38" w16cid:durableId="27FBB82B"/>
  <w16cid:commentId w16cid:paraId="351F323F" w16cid:durableId="27FBB790"/>
  <w16cid:commentId w16cid:paraId="15F2C34A" w16cid:durableId="27FBB7BD"/>
  <w16cid:commentId w16cid:paraId="6A21461D" w16cid:durableId="27F49F73"/>
  <w16cid:commentId w16cid:paraId="39193EA0" w16cid:durableId="27F49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0641A" w14:textId="77777777" w:rsidR="00B93CE6" w:rsidRDefault="00B93CE6" w:rsidP="000A50F5">
      <w:pPr>
        <w:spacing w:line="240" w:lineRule="auto"/>
      </w:pPr>
      <w:r>
        <w:separator/>
      </w:r>
    </w:p>
  </w:endnote>
  <w:endnote w:type="continuationSeparator" w:id="0">
    <w:p w14:paraId="754631FC" w14:textId="77777777" w:rsidR="00B93CE6" w:rsidRDefault="00B93CE6" w:rsidP="000A5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 Sans">
    <w:altName w:val="Calibri"/>
    <w:panose1 w:val="020B0604020202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7561021"/>
      <w:docPartObj>
        <w:docPartGallery w:val="Page Numbers (Bottom of Page)"/>
        <w:docPartUnique/>
      </w:docPartObj>
    </w:sdtPr>
    <w:sdtEndPr>
      <w:rPr>
        <w:noProof/>
      </w:rPr>
    </w:sdtEndPr>
    <w:sdtContent>
      <w:p w14:paraId="7E807FC9" w14:textId="73DF0E40" w:rsidR="000A50F5" w:rsidRDefault="000A50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5FC104" w14:textId="77777777" w:rsidR="000A50F5" w:rsidRDefault="000A50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2644F" w14:textId="77777777" w:rsidR="00B93CE6" w:rsidRDefault="00B93CE6" w:rsidP="000A50F5">
      <w:pPr>
        <w:spacing w:line="240" w:lineRule="auto"/>
      </w:pPr>
      <w:r>
        <w:separator/>
      </w:r>
    </w:p>
  </w:footnote>
  <w:footnote w:type="continuationSeparator" w:id="0">
    <w:p w14:paraId="3A3B4599" w14:textId="77777777" w:rsidR="00B93CE6" w:rsidRDefault="00B93CE6" w:rsidP="000A50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3711A"/>
    <w:multiLevelType w:val="multilevel"/>
    <w:tmpl w:val="9DEA949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572F83"/>
    <w:multiLevelType w:val="hybridMultilevel"/>
    <w:tmpl w:val="D3145148"/>
    <w:lvl w:ilvl="0" w:tplc="40BCC5E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46B78"/>
    <w:multiLevelType w:val="multilevel"/>
    <w:tmpl w:val="523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E0F6C"/>
    <w:multiLevelType w:val="multilevel"/>
    <w:tmpl w:val="B87E6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84B4C"/>
    <w:multiLevelType w:val="multilevel"/>
    <w:tmpl w:val="BD7C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E46758"/>
    <w:multiLevelType w:val="multilevel"/>
    <w:tmpl w:val="0C1E3B86"/>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BB33E33"/>
    <w:multiLevelType w:val="hybridMultilevel"/>
    <w:tmpl w:val="BB202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270502"/>
    <w:multiLevelType w:val="multilevel"/>
    <w:tmpl w:val="BEA41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651C55"/>
    <w:multiLevelType w:val="multilevel"/>
    <w:tmpl w:val="E42ABA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704423E"/>
    <w:multiLevelType w:val="hybridMultilevel"/>
    <w:tmpl w:val="5330A830"/>
    <w:lvl w:ilvl="0" w:tplc="D28CFC00">
      <w:start w:val="4"/>
      <w:numFmt w:val="decimal"/>
      <w:lvlText w:val="%1."/>
      <w:lvlJc w:val="left"/>
      <w:pPr>
        <w:ind w:left="720" w:hanging="360"/>
      </w:pPr>
      <w:rPr>
        <w:rFonts w:eastAsia="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927482"/>
    <w:multiLevelType w:val="hybridMultilevel"/>
    <w:tmpl w:val="2688B9D0"/>
    <w:lvl w:ilvl="0" w:tplc="40BCC5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265337"/>
    <w:multiLevelType w:val="multilevel"/>
    <w:tmpl w:val="41A0E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747C4E"/>
    <w:multiLevelType w:val="multilevel"/>
    <w:tmpl w:val="AA2E3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E34EB9"/>
    <w:multiLevelType w:val="hybridMultilevel"/>
    <w:tmpl w:val="CC4618F0"/>
    <w:lvl w:ilvl="0" w:tplc="0FD00AB0">
      <w:start w:val="1"/>
      <w:numFmt w:val="bullet"/>
      <w:lvlText w:val=""/>
      <w:lvlJc w:val="left"/>
      <w:pPr>
        <w:ind w:left="2160" w:hanging="360"/>
      </w:pPr>
      <w:rPr>
        <w:rFonts w:ascii="Symbol" w:hAnsi="Symbol"/>
      </w:rPr>
    </w:lvl>
    <w:lvl w:ilvl="1" w:tplc="7F625570">
      <w:start w:val="1"/>
      <w:numFmt w:val="bullet"/>
      <w:lvlText w:val=""/>
      <w:lvlJc w:val="left"/>
      <w:pPr>
        <w:ind w:left="2160" w:hanging="360"/>
      </w:pPr>
      <w:rPr>
        <w:rFonts w:ascii="Symbol" w:hAnsi="Symbol"/>
      </w:rPr>
    </w:lvl>
    <w:lvl w:ilvl="2" w:tplc="2A64846E">
      <w:start w:val="1"/>
      <w:numFmt w:val="bullet"/>
      <w:lvlText w:val=""/>
      <w:lvlJc w:val="left"/>
      <w:pPr>
        <w:ind w:left="2160" w:hanging="360"/>
      </w:pPr>
      <w:rPr>
        <w:rFonts w:ascii="Symbol" w:hAnsi="Symbol"/>
      </w:rPr>
    </w:lvl>
    <w:lvl w:ilvl="3" w:tplc="0D8612E6">
      <w:start w:val="1"/>
      <w:numFmt w:val="bullet"/>
      <w:lvlText w:val=""/>
      <w:lvlJc w:val="left"/>
      <w:pPr>
        <w:ind w:left="2160" w:hanging="360"/>
      </w:pPr>
      <w:rPr>
        <w:rFonts w:ascii="Symbol" w:hAnsi="Symbol"/>
      </w:rPr>
    </w:lvl>
    <w:lvl w:ilvl="4" w:tplc="4E0A49C0">
      <w:start w:val="1"/>
      <w:numFmt w:val="bullet"/>
      <w:lvlText w:val=""/>
      <w:lvlJc w:val="left"/>
      <w:pPr>
        <w:ind w:left="2160" w:hanging="360"/>
      </w:pPr>
      <w:rPr>
        <w:rFonts w:ascii="Symbol" w:hAnsi="Symbol"/>
      </w:rPr>
    </w:lvl>
    <w:lvl w:ilvl="5" w:tplc="9CF03B80">
      <w:start w:val="1"/>
      <w:numFmt w:val="bullet"/>
      <w:lvlText w:val=""/>
      <w:lvlJc w:val="left"/>
      <w:pPr>
        <w:ind w:left="2160" w:hanging="360"/>
      </w:pPr>
      <w:rPr>
        <w:rFonts w:ascii="Symbol" w:hAnsi="Symbol"/>
      </w:rPr>
    </w:lvl>
    <w:lvl w:ilvl="6" w:tplc="EC8EB1B2">
      <w:start w:val="1"/>
      <w:numFmt w:val="bullet"/>
      <w:lvlText w:val=""/>
      <w:lvlJc w:val="left"/>
      <w:pPr>
        <w:ind w:left="2160" w:hanging="360"/>
      </w:pPr>
      <w:rPr>
        <w:rFonts w:ascii="Symbol" w:hAnsi="Symbol"/>
      </w:rPr>
    </w:lvl>
    <w:lvl w:ilvl="7" w:tplc="662AE5AE">
      <w:start w:val="1"/>
      <w:numFmt w:val="bullet"/>
      <w:lvlText w:val=""/>
      <w:lvlJc w:val="left"/>
      <w:pPr>
        <w:ind w:left="2160" w:hanging="360"/>
      </w:pPr>
      <w:rPr>
        <w:rFonts w:ascii="Symbol" w:hAnsi="Symbol"/>
      </w:rPr>
    </w:lvl>
    <w:lvl w:ilvl="8" w:tplc="05980E2E">
      <w:start w:val="1"/>
      <w:numFmt w:val="bullet"/>
      <w:lvlText w:val=""/>
      <w:lvlJc w:val="left"/>
      <w:pPr>
        <w:ind w:left="2160" w:hanging="360"/>
      </w:pPr>
      <w:rPr>
        <w:rFonts w:ascii="Symbol" w:hAnsi="Symbol"/>
      </w:rPr>
    </w:lvl>
  </w:abstractNum>
  <w:abstractNum w:abstractNumId="14" w15:restartNumberingAfterBreak="0">
    <w:nsid w:val="50BB6A42"/>
    <w:multiLevelType w:val="multilevel"/>
    <w:tmpl w:val="4220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E11E9D"/>
    <w:multiLevelType w:val="multilevel"/>
    <w:tmpl w:val="302C7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9869AF"/>
    <w:multiLevelType w:val="multilevel"/>
    <w:tmpl w:val="E42ABA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7CF7210"/>
    <w:multiLevelType w:val="hybridMultilevel"/>
    <w:tmpl w:val="61B6D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A29DA"/>
    <w:multiLevelType w:val="multilevel"/>
    <w:tmpl w:val="AA2E3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07239BB"/>
    <w:multiLevelType w:val="hybridMultilevel"/>
    <w:tmpl w:val="DD3E30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DE5B0A"/>
    <w:multiLevelType w:val="multilevel"/>
    <w:tmpl w:val="95207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5D7447D"/>
    <w:multiLevelType w:val="hybridMultilevel"/>
    <w:tmpl w:val="6BECDB74"/>
    <w:lvl w:ilvl="0" w:tplc="40BCC5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0A49F1"/>
    <w:multiLevelType w:val="multilevel"/>
    <w:tmpl w:val="EBEAE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63051E"/>
    <w:multiLevelType w:val="hybridMultilevel"/>
    <w:tmpl w:val="14B83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7392755"/>
    <w:multiLevelType w:val="multilevel"/>
    <w:tmpl w:val="58FE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D91655"/>
    <w:multiLevelType w:val="multilevel"/>
    <w:tmpl w:val="C23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0"/>
  </w:num>
  <w:num w:numId="3">
    <w:abstractNumId w:val="15"/>
  </w:num>
  <w:num w:numId="4">
    <w:abstractNumId w:val="22"/>
  </w:num>
  <w:num w:numId="5">
    <w:abstractNumId w:val="3"/>
  </w:num>
  <w:num w:numId="6">
    <w:abstractNumId w:val="4"/>
  </w:num>
  <w:num w:numId="7">
    <w:abstractNumId w:val="14"/>
  </w:num>
  <w:num w:numId="8">
    <w:abstractNumId w:val="7"/>
  </w:num>
  <w:num w:numId="9">
    <w:abstractNumId w:val="11"/>
  </w:num>
  <w:num w:numId="10">
    <w:abstractNumId w:val="16"/>
  </w:num>
  <w:num w:numId="11">
    <w:abstractNumId w:val="13"/>
  </w:num>
  <w:num w:numId="12">
    <w:abstractNumId w:val="2"/>
  </w:num>
  <w:num w:numId="13">
    <w:abstractNumId w:val="25"/>
  </w:num>
  <w:num w:numId="14">
    <w:abstractNumId w:val="24"/>
  </w:num>
  <w:num w:numId="15">
    <w:abstractNumId w:val="10"/>
  </w:num>
  <w:num w:numId="16">
    <w:abstractNumId w:val="12"/>
  </w:num>
  <w:num w:numId="17">
    <w:abstractNumId w:val="21"/>
  </w:num>
  <w:num w:numId="18">
    <w:abstractNumId w:val="1"/>
  </w:num>
  <w:num w:numId="19">
    <w:abstractNumId w:val="17"/>
  </w:num>
  <w:num w:numId="20">
    <w:abstractNumId w:val="6"/>
  </w:num>
  <w:num w:numId="21">
    <w:abstractNumId w:val="19"/>
  </w:num>
  <w:num w:numId="22">
    <w:abstractNumId w:val="23"/>
  </w:num>
  <w:num w:numId="23">
    <w:abstractNumId w:val="8"/>
  </w:num>
  <w:num w:numId="24">
    <w:abstractNumId w:val="5"/>
  </w:num>
  <w:num w:numId="25">
    <w:abstractNumId w:val="0"/>
  </w:num>
  <w:num w:numId="26">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lia Perdrial (she/her)">
    <w15:presenceInfo w15:providerId="AD" w15:userId="S::jperdria@uvm.edu::b77036d8-7908-490a-a6bf-d0bda0af6f77"/>
  </w15:person>
  <w15:person w15:author="Dustin Kincaid">
    <w15:presenceInfo w15:providerId="AD" w15:userId="S::dkincaid@uvm.edu::8e6c5e76-7d97-452c-8a8e-a1032e9c12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1E0"/>
    <w:rsid w:val="00002D1C"/>
    <w:rsid w:val="00003DA9"/>
    <w:rsid w:val="00006BDD"/>
    <w:rsid w:val="00011ACD"/>
    <w:rsid w:val="0001327C"/>
    <w:rsid w:val="00022F22"/>
    <w:rsid w:val="000331F8"/>
    <w:rsid w:val="00033E4A"/>
    <w:rsid w:val="00037E2E"/>
    <w:rsid w:val="00043C05"/>
    <w:rsid w:val="000447B8"/>
    <w:rsid w:val="00051198"/>
    <w:rsid w:val="0006181D"/>
    <w:rsid w:val="00061960"/>
    <w:rsid w:val="000661EB"/>
    <w:rsid w:val="00067330"/>
    <w:rsid w:val="00076D14"/>
    <w:rsid w:val="00077E0B"/>
    <w:rsid w:val="000833BB"/>
    <w:rsid w:val="000902FB"/>
    <w:rsid w:val="00094017"/>
    <w:rsid w:val="0009618E"/>
    <w:rsid w:val="00096F16"/>
    <w:rsid w:val="000A3428"/>
    <w:rsid w:val="000A4C0D"/>
    <w:rsid w:val="000A50F5"/>
    <w:rsid w:val="000B35A5"/>
    <w:rsid w:val="000C34B1"/>
    <w:rsid w:val="000D5F44"/>
    <w:rsid w:val="000F022F"/>
    <w:rsid w:val="000F29E5"/>
    <w:rsid w:val="000F5459"/>
    <w:rsid w:val="000F5FC4"/>
    <w:rsid w:val="00104470"/>
    <w:rsid w:val="00106353"/>
    <w:rsid w:val="00110308"/>
    <w:rsid w:val="001128BA"/>
    <w:rsid w:val="00113222"/>
    <w:rsid w:val="00127BF0"/>
    <w:rsid w:val="00150C77"/>
    <w:rsid w:val="00151CEA"/>
    <w:rsid w:val="00151D11"/>
    <w:rsid w:val="00154CB5"/>
    <w:rsid w:val="001550B7"/>
    <w:rsid w:val="00156881"/>
    <w:rsid w:val="00160106"/>
    <w:rsid w:val="0016192F"/>
    <w:rsid w:val="001667AA"/>
    <w:rsid w:val="00167473"/>
    <w:rsid w:val="00174211"/>
    <w:rsid w:val="001814C6"/>
    <w:rsid w:val="0018164F"/>
    <w:rsid w:val="00183F21"/>
    <w:rsid w:val="001851C3"/>
    <w:rsid w:val="00191987"/>
    <w:rsid w:val="001941C4"/>
    <w:rsid w:val="001971A8"/>
    <w:rsid w:val="001A4FAE"/>
    <w:rsid w:val="001A57F8"/>
    <w:rsid w:val="001B72CA"/>
    <w:rsid w:val="001B732D"/>
    <w:rsid w:val="001C2E8F"/>
    <w:rsid w:val="001C3174"/>
    <w:rsid w:val="001C422D"/>
    <w:rsid w:val="001D596C"/>
    <w:rsid w:val="001D6E49"/>
    <w:rsid w:val="001D7585"/>
    <w:rsid w:val="001E3098"/>
    <w:rsid w:val="001F08A9"/>
    <w:rsid w:val="001F51A8"/>
    <w:rsid w:val="001F7CBA"/>
    <w:rsid w:val="00203326"/>
    <w:rsid w:val="002133A7"/>
    <w:rsid w:val="0022108A"/>
    <w:rsid w:val="0022443E"/>
    <w:rsid w:val="00242006"/>
    <w:rsid w:val="0024224B"/>
    <w:rsid w:val="00252C5E"/>
    <w:rsid w:val="00254EF4"/>
    <w:rsid w:val="00261269"/>
    <w:rsid w:val="00262D42"/>
    <w:rsid w:val="002635D8"/>
    <w:rsid w:val="00265474"/>
    <w:rsid w:val="0026638B"/>
    <w:rsid w:val="0028042F"/>
    <w:rsid w:val="00280BC8"/>
    <w:rsid w:val="00286ACA"/>
    <w:rsid w:val="00293436"/>
    <w:rsid w:val="0029779B"/>
    <w:rsid w:val="002A3348"/>
    <w:rsid w:val="002A54B7"/>
    <w:rsid w:val="002A6B03"/>
    <w:rsid w:val="002A78EF"/>
    <w:rsid w:val="002A7CEA"/>
    <w:rsid w:val="002B0D65"/>
    <w:rsid w:val="002B1EA7"/>
    <w:rsid w:val="002B37B2"/>
    <w:rsid w:val="002B5315"/>
    <w:rsid w:val="002B636F"/>
    <w:rsid w:val="002B7BC8"/>
    <w:rsid w:val="002C1ABF"/>
    <w:rsid w:val="002C4C0B"/>
    <w:rsid w:val="002C7D11"/>
    <w:rsid w:val="002D323E"/>
    <w:rsid w:val="002D359B"/>
    <w:rsid w:val="002E3FDD"/>
    <w:rsid w:val="002E7367"/>
    <w:rsid w:val="002F019B"/>
    <w:rsid w:val="002F110D"/>
    <w:rsid w:val="002F3A61"/>
    <w:rsid w:val="00300469"/>
    <w:rsid w:val="0030082D"/>
    <w:rsid w:val="00300C13"/>
    <w:rsid w:val="00302CD2"/>
    <w:rsid w:val="00304CE5"/>
    <w:rsid w:val="003068E7"/>
    <w:rsid w:val="00306963"/>
    <w:rsid w:val="00314239"/>
    <w:rsid w:val="00314D40"/>
    <w:rsid w:val="00320F05"/>
    <w:rsid w:val="00322280"/>
    <w:rsid w:val="003255DD"/>
    <w:rsid w:val="003368EE"/>
    <w:rsid w:val="00343A27"/>
    <w:rsid w:val="003455E9"/>
    <w:rsid w:val="003462A0"/>
    <w:rsid w:val="00350BF2"/>
    <w:rsid w:val="003514F3"/>
    <w:rsid w:val="00360FA0"/>
    <w:rsid w:val="00361CC9"/>
    <w:rsid w:val="00361DEE"/>
    <w:rsid w:val="0036294B"/>
    <w:rsid w:val="00366FB1"/>
    <w:rsid w:val="00371F84"/>
    <w:rsid w:val="00372410"/>
    <w:rsid w:val="00373828"/>
    <w:rsid w:val="00377B01"/>
    <w:rsid w:val="00392916"/>
    <w:rsid w:val="0039492D"/>
    <w:rsid w:val="003A10CD"/>
    <w:rsid w:val="003A1733"/>
    <w:rsid w:val="003B1F40"/>
    <w:rsid w:val="003B3E9B"/>
    <w:rsid w:val="003C2320"/>
    <w:rsid w:val="003C2D92"/>
    <w:rsid w:val="003C58FE"/>
    <w:rsid w:val="003D32D2"/>
    <w:rsid w:val="003E2485"/>
    <w:rsid w:val="003F288F"/>
    <w:rsid w:val="003F5D3E"/>
    <w:rsid w:val="003F6456"/>
    <w:rsid w:val="004010AA"/>
    <w:rsid w:val="00404134"/>
    <w:rsid w:val="004070DC"/>
    <w:rsid w:val="00407B1A"/>
    <w:rsid w:val="00411D9B"/>
    <w:rsid w:val="0041505B"/>
    <w:rsid w:val="00416ACE"/>
    <w:rsid w:val="0042075F"/>
    <w:rsid w:val="00422139"/>
    <w:rsid w:val="0042725B"/>
    <w:rsid w:val="00431F03"/>
    <w:rsid w:val="00436556"/>
    <w:rsid w:val="00440520"/>
    <w:rsid w:val="00445D6E"/>
    <w:rsid w:val="00447BA1"/>
    <w:rsid w:val="00454DDC"/>
    <w:rsid w:val="00457345"/>
    <w:rsid w:val="004631A9"/>
    <w:rsid w:val="004708F4"/>
    <w:rsid w:val="0047136B"/>
    <w:rsid w:val="00471A81"/>
    <w:rsid w:val="00482A5C"/>
    <w:rsid w:val="00486663"/>
    <w:rsid w:val="004924F6"/>
    <w:rsid w:val="00493BB6"/>
    <w:rsid w:val="004A0D1B"/>
    <w:rsid w:val="004A1130"/>
    <w:rsid w:val="004A285A"/>
    <w:rsid w:val="004A62DB"/>
    <w:rsid w:val="004A7787"/>
    <w:rsid w:val="004B5B8A"/>
    <w:rsid w:val="004C514A"/>
    <w:rsid w:val="004C6C35"/>
    <w:rsid w:val="004D535E"/>
    <w:rsid w:val="004D7D2B"/>
    <w:rsid w:val="004E2DEA"/>
    <w:rsid w:val="004E5B31"/>
    <w:rsid w:val="004F403C"/>
    <w:rsid w:val="004F57B2"/>
    <w:rsid w:val="004F7B8E"/>
    <w:rsid w:val="00505066"/>
    <w:rsid w:val="00507744"/>
    <w:rsid w:val="00513D3E"/>
    <w:rsid w:val="00514ECE"/>
    <w:rsid w:val="00520B34"/>
    <w:rsid w:val="00533E3D"/>
    <w:rsid w:val="005405F8"/>
    <w:rsid w:val="00544EAC"/>
    <w:rsid w:val="00552287"/>
    <w:rsid w:val="00552509"/>
    <w:rsid w:val="005561F1"/>
    <w:rsid w:val="005569AC"/>
    <w:rsid w:val="005571D6"/>
    <w:rsid w:val="005623AF"/>
    <w:rsid w:val="00563C5D"/>
    <w:rsid w:val="0057306F"/>
    <w:rsid w:val="00574BF1"/>
    <w:rsid w:val="00575DAB"/>
    <w:rsid w:val="00577F6A"/>
    <w:rsid w:val="00581A59"/>
    <w:rsid w:val="00583325"/>
    <w:rsid w:val="00583740"/>
    <w:rsid w:val="00590DAD"/>
    <w:rsid w:val="00595439"/>
    <w:rsid w:val="0059756D"/>
    <w:rsid w:val="005A1047"/>
    <w:rsid w:val="005A38C4"/>
    <w:rsid w:val="005A3B05"/>
    <w:rsid w:val="005A4272"/>
    <w:rsid w:val="005A4C07"/>
    <w:rsid w:val="005B1391"/>
    <w:rsid w:val="005B3D2E"/>
    <w:rsid w:val="005B6A03"/>
    <w:rsid w:val="005B72C1"/>
    <w:rsid w:val="005C0C33"/>
    <w:rsid w:val="005C4402"/>
    <w:rsid w:val="005D50BD"/>
    <w:rsid w:val="005D6127"/>
    <w:rsid w:val="005D75B0"/>
    <w:rsid w:val="005F39B8"/>
    <w:rsid w:val="005F5EB1"/>
    <w:rsid w:val="005F6DD5"/>
    <w:rsid w:val="005F7492"/>
    <w:rsid w:val="00601A7F"/>
    <w:rsid w:val="00601C80"/>
    <w:rsid w:val="006025DE"/>
    <w:rsid w:val="00604FC0"/>
    <w:rsid w:val="00607904"/>
    <w:rsid w:val="00612559"/>
    <w:rsid w:val="00614121"/>
    <w:rsid w:val="00627FDB"/>
    <w:rsid w:val="006313A8"/>
    <w:rsid w:val="0063784F"/>
    <w:rsid w:val="006459C8"/>
    <w:rsid w:val="00650F0C"/>
    <w:rsid w:val="006546B5"/>
    <w:rsid w:val="00656C02"/>
    <w:rsid w:val="006572BB"/>
    <w:rsid w:val="00664024"/>
    <w:rsid w:val="00667765"/>
    <w:rsid w:val="006742D6"/>
    <w:rsid w:val="00680FF8"/>
    <w:rsid w:val="00681A4D"/>
    <w:rsid w:val="006851A4"/>
    <w:rsid w:val="006A01B0"/>
    <w:rsid w:val="006A44CA"/>
    <w:rsid w:val="006A57DB"/>
    <w:rsid w:val="006A6E14"/>
    <w:rsid w:val="006A725B"/>
    <w:rsid w:val="006A7261"/>
    <w:rsid w:val="006B280A"/>
    <w:rsid w:val="006B2987"/>
    <w:rsid w:val="006B3011"/>
    <w:rsid w:val="006C73B1"/>
    <w:rsid w:val="006E03DF"/>
    <w:rsid w:val="00702F31"/>
    <w:rsid w:val="0071657B"/>
    <w:rsid w:val="00717787"/>
    <w:rsid w:val="00722F16"/>
    <w:rsid w:val="00725FC8"/>
    <w:rsid w:val="0073659D"/>
    <w:rsid w:val="00740030"/>
    <w:rsid w:val="0074137C"/>
    <w:rsid w:val="00781AD0"/>
    <w:rsid w:val="00781D9B"/>
    <w:rsid w:val="00791BFC"/>
    <w:rsid w:val="007A0177"/>
    <w:rsid w:val="007A153B"/>
    <w:rsid w:val="007A56A0"/>
    <w:rsid w:val="007A6B47"/>
    <w:rsid w:val="007A7CE4"/>
    <w:rsid w:val="007B1BB5"/>
    <w:rsid w:val="007B240D"/>
    <w:rsid w:val="007B41B5"/>
    <w:rsid w:val="007B47EC"/>
    <w:rsid w:val="007C4724"/>
    <w:rsid w:val="007C5112"/>
    <w:rsid w:val="007C6A97"/>
    <w:rsid w:val="007D18CA"/>
    <w:rsid w:val="007D375F"/>
    <w:rsid w:val="007E08E8"/>
    <w:rsid w:val="007F210D"/>
    <w:rsid w:val="007F60B6"/>
    <w:rsid w:val="007F7F82"/>
    <w:rsid w:val="00801FE5"/>
    <w:rsid w:val="00805BD7"/>
    <w:rsid w:val="00811484"/>
    <w:rsid w:val="008129A3"/>
    <w:rsid w:val="008129AD"/>
    <w:rsid w:val="00816C75"/>
    <w:rsid w:val="008208B6"/>
    <w:rsid w:val="0082649D"/>
    <w:rsid w:val="0082766D"/>
    <w:rsid w:val="00834843"/>
    <w:rsid w:val="00834E9D"/>
    <w:rsid w:val="008364BB"/>
    <w:rsid w:val="00837B7E"/>
    <w:rsid w:val="00853201"/>
    <w:rsid w:val="00855689"/>
    <w:rsid w:val="00860555"/>
    <w:rsid w:val="00861231"/>
    <w:rsid w:val="0088314E"/>
    <w:rsid w:val="00885FF1"/>
    <w:rsid w:val="0089545C"/>
    <w:rsid w:val="008968EA"/>
    <w:rsid w:val="008A5974"/>
    <w:rsid w:val="008A6E2D"/>
    <w:rsid w:val="008B3FCA"/>
    <w:rsid w:val="008B5063"/>
    <w:rsid w:val="008C1617"/>
    <w:rsid w:val="008C46E8"/>
    <w:rsid w:val="008C60BF"/>
    <w:rsid w:val="008C654C"/>
    <w:rsid w:val="008C7123"/>
    <w:rsid w:val="008D174A"/>
    <w:rsid w:val="008D1B63"/>
    <w:rsid w:val="008D216F"/>
    <w:rsid w:val="008E292D"/>
    <w:rsid w:val="008E30CE"/>
    <w:rsid w:val="008E767B"/>
    <w:rsid w:val="008F04DA"/>
    <w:rsid w:val="008F0596"/>
    <w:rsid w:val="008F19B9"/>
    <w:rsid w:val="008F2034"/>
    <w:rsid w:val="008F2C7D"/>
    <w:rsid w:val="008F4BA3"/>
    <w:rsid w:val="008F7B1E"/>
    <w:rsid w:val="0090011B"/>
    <w:rsid w:val="0091337C"/>
    <w:rsid w:val="00913CF5"/>
    <w:rsid w:val="00916490"/>
    <w:rsid w:val="009204D8"/>
    <w:rsid w:val="009301A7"/>
    <w:rsid w:val="0094038D"/>
    <w:rsid w:val="00946E87"/>
    <w:rsid w:val="00950239"/>
    <w:rsid w:val="009511F5"/>
    <w:rsid w:val="009570A1"/>
    <w:rsid w:val="00962008"/>
    <w:rsid w:val="00962434"/>
    <w:rsid w:val="00964F26"/>
    <w:rsid w:val="00967653"/>
    <w:rsid w:val="00967E2C"/>
    <w:rsid w:val="00972ADE"/>
    <w:rsid w:val="009748D4"/>
    <w:rsid w:val="00976AEA"/>
    <w:rsid w:val="0098067D"/>
    <w:rsid w:val="00985001"/>
    <w:rsid w:val="0098571B"/>
    <w:rsid w:val="00985B1B"/>
    <w:rsid w:val="00985C6F"/>
    <w:rsid w:val="00993638"/>
    <w:rsid w:val="009A0737"/>
    <w:rsid w:val="009A2481"/>
    <w:rsid w:val="009A4940"/>
    <w:rsid w:val="009A6FD6"/>
    <w:rsid w:val="009B0C18"/>
    <w:rsid w:val="009B1730"/>
    <w:rsid w:val="009B2344"/>
    <w:rsid w:val="009C1F2A"/>
    <w:rsid w:val="009C21A5"/>
    <w:rsid w:val="009D162F"/>
    <w:rsid w:val="009D33C0"/>
    <w:rsid w:val="009E5572"/>
    <w:rsid w:val="009F17FF"/>
    <w:rsid w:val="009F56C1"/>
    <w:rsid w:val="00A00944"/>
    <w:rsid w:val="00A04F01"/>
    <w:rsid w:val="00A134CA"/>
    <w:rsid w:val="00A20219"/>
    <w:rsid w:val="00A2182E"/>
    <w:rsid w:val="00A233FC"/>
    <w:rsid w:val="00A30BD7"/>
    <w:rsid w:val="00A31EE8"/>
    <w:rsid w:val="00A37E27"/>
    <w:rsid w:val="00A40A0B"/>
    <w:rsid w:val="00A4577E"/>
    <w:rsid w:val="00A51E4A"/>
    <w:rsid w:val="00A53194"/>
    <w:rsid w:val="00A53FDD"/>
    <w:rsid w:val="00A55A41"/>
    <w:rsid w:val="00A65347"/>
    <w:rsid w:val="00A666D5"/>
    <w:rsid w:val="00A72E87"/>
    <w:rsid w:val="00A73CA8"/>
    <w:rsid w:val="00A755BB"/>
    <w:rsid w:val="00A96162"/>
    <w:rsid w:val="00A96390"/>
    <w:rsid w:val="00AA2537"/>
    <w:rsid w:val="00AA3962"/>
    <w:rsid w:val="00AB0C89"/>
    <w:rsid w:val="00AB2B41"/>
    <w:rsid w:val="00AB2CE6"/>
    <w:rsid w:val="00AB61C5"/>
    <w:rsid w:val="00AC2678"/>
    <w:rsid w:val="00AC535E"/>
    <w:rsid w:val="00AC544C"/>
    <w:rsid w:val="00AD01C6"/>
    <w:rsid w:val="00AD28DF"/>
    <w:rsid w:val="00AD310A"/>
    <w:rsid w:val="00AD3394"/>
    <w:rsid w:val="00AE5553"/>
    <w:rsid w:val="00AE69CF"/>
    <w:rsid w:val="00AE7C15"/>
    <w:rsid w:val="00AF46BF"/>
    <w:rsid w:val="00B17EDE"/>
    <w:rsid w:val="00B214C9"/>
    <w:rsid w:val="00B256A1"/>
    <w:rsid w:val="00B41121"/>
    <w:rsid w:val="00B417C1"/>
    <w:rsid w:val="00B4390F"/>
    <w:rsid w:val="00B4406C"/>
    <w:rsid w:val="00B45A32"/>
    <w:rsid w:val="00B54D43"/>
    <w:rsid w:val="00B579CE"/>
    <w:rsid w:val="00B65C79"/>
    <w:rsid w:val="00B6686A"/>
    <w:rsid w:val="00B70535"/>
    <w:rsid w:val="00B71CEA"/>
    <w:rsid w:val="00B72D80"/>
    <w:rsid w:val="00B74046"/>
    <w:rsid w:val="00B8001A"/>
    <w:rsid w:val="00B83D10"/>
    <w:rsid w:val="00B93CE6"/>
    <w:rsid w:val="00BA2FD6"/>
    <w:rsid w:val="00BB59A6"/>
    <w:rsid w:val="00BB6E1D"/>
    <w:rsid w:val="00BB7662"/>
    <w:rsid w:val="00BC19EB"/>
    <w:rsid w:val="00BC62CE"/>
    <w:rsid w:val="00BC7F7B"/>
    <w:rsid w:val="00BD102A"/>
    <w:rsid w:val="00BE2E5E"/>
    <w:rsid w:val="00BE54FB"/>
    <w:rsid w:val="00BE582F"/>
    <w:rsid w:val="00BF2892"/>
    <w:rsid w:val="00BF3DB6"/>
    <w:rsid w:val="00C2101B"/>
    <w:rsid w:val="00C21CA6"/>
    <w:rsid w:val="00C2336D"/>
    <w:rsid w:val="00C26D16"/>
    <w:rsid w:val="00C27145"/>
    <w:rsid w:val="00C2778F"/>
    <w:rsid w:val="00C42402"/>
    <w:rsid w:val="00C45FBF"/>
    <w:rsid w:val="00C47FB0"/>
    <w:rsid w:val="00C62168"/>
    <w:rsid w:val="00C62A42"/>
    <w:rsid w:val="00C64D2E"/>
    <w:rsid w:val="00C73743"/>
    <w:rsid w:val="00C73966"/>
    <w:rsid w:val="00C740BB"/>
    <w:rsid w:val="00C74E83"/>
    <w:rsid w:val="00C75A9F"/>
    <w:rsid w:val="00C8411A"/>
    <w:rsid w:val="00C8566A"/>
    <w:rsid w:val="00C934A5"/>
    <w:rsid w:val="00CA4842"/>
    <w:rsid w:val="00CA54FC"/>
    <w:rsid w:val="00CA70A1"/>
    <w:rsid w:val="00CB0D2E"/>
    <w:rsid w:val="00CB588C"/>
    <w:rsid w:val="00CC1416"/>
    <w:rsid w:val="00CC2867"/>
    <w:rsid w:val="00CC6643"/>
    <w:rsid w:val="00CC6964"/>
    <w:rsid w:val="00CC764A"/>
    <w:rsid w:val="00CD3EEB"/>
    <w:rsid w:val="00CD5791"/>
    <w:rsid w:val="00CE2AA6"/>
    <w:rsid w:val="00CF1497"/>
    <w:rsid w:val="00CF5249"/>
    <w:rsid w:val="00D006A8"/>
    <w:rsid w:val="00D073FF"/>
    <w:rsid w:val="00D07577"/>
    <w:rsid w:val="00D1040F"/>
    <w:rsid w:val="00D12FF5"/>
    <w:rsid w:val="00D16C95"/>
    <w:rsid w:val="00D21D7B"/>
    <w:rsid w:val="00D25D87"/>
    <w:rsid w:val="00D402BC"/>
    <w:rsid w:val="00D4329D"/>
    <w:rsid w:val="00D46E83"/>
    <w:rsid w:val="00D53C48"/>
    <w:rsid w:val="00D62405"/>
    <w:rsid w:val="00D6375B"/>
    <w:rsid w:val="00D65D20"/>
    <w:rsid w:val="00D67CF9"/>
    <w:rsid w:val="00D762A7"/>
    <w:rsid w:val="00D76CBB"/>
    <w:rsid w:val="00D775EE"/>
    <w:rsid w:val="00D8380E"/>
    <w:rsid w:val="00D86D77"/>
    <w:rsid w:val="00D917DC"/>
    <w:rsid w:val="00D936B1"/>
    <w:rsid w:val="00DA34E1"/>
    <w:rsid w:val="00DC01C1"/>
    <w:rsid w:val="00DC6B24"/>
    <w:rsid w:val="00DD0E30"/>
    <w:rsid w:val="00DD1172"/>
    <w:rsid w:val="00DD1230"/>
    <w:rsid w:val="00DD4AE1"/>
    <w:rsid w:val="00DD7BAC"/>
    <w:rsid w:val="00DE1FE7"/>
    <w:rsid w:val="00DE605D"/>
    <w:rsid w:val="00DE7B3F"/>
    <w:rsid w:val="00E016F1"/>
    <w:rsid w:val="00E0246C"/>
    <w:rsid w:val="00E04145"/>
    <w:rsid w:val="00E04F90"/>
    <w:rsid w:val="00E12A76"/>
    <w:rsid w:val="00E21D06"/>
    <w:rsid w:val="00E245B2"/>
    <w:rsid w:val="00E27040"/>
    <w:rsid w:val="00E27E45"/>
    <w:rsid w:val="00E301E0"/>
    <w:rsid w:val="00E31E5C"/>
    <w:rsid w:val="00E33167"/>
    <w:rsid w:val="00E45D39"/>
    <w:rsid w:val="00E4650F"/>
    <w:rsid w:val="00E51115"/>
    <w:rsid w:val="00E61C46"/>
    <w:rsid w:val="00E648BF"/>
    <w:rsid w:val="00E67395"/>
    <w:rsid w:val="00E7618F"/>
    <w:rsid w:val="00E7680D"/>
    <w:rsid w:val="00E82F1B"/>
    <w:rsid w:val="00E839CD"/>
    <w:rsid w:val="00E85BBF"/>
    <w:rsid w:val="00E90293"/>
    <w:rsid w:val="00E9165A"/>
    <w:rsid w:val="00E96177"/>
    <w:rsid w:val="00EA3533"/>
    <w:rsid w:val="00EA71E6"/>
    <w:rsid w:val="00EA7B1A"/>
    <w:rsid w:val="00EB0771"/>
    <w:rsid w:val="00EB12BA"/>
    <w:rsid w:val="00EB5366"/>
    <w:rsid w:val="00EB5DD2"/>
    <w:rsid w:val="00EB6623"/>
    <w:rsid w:val="00EB68AE"/>
    <w:rsid w:val="00EB7432"/>
    <w:rsid w:val="00ED146D"/>
    <w:rsid w:val="00EE5AD2"/>
    <w:rsid w:val="00EE69E7"/>
    <w:rsid w:val="00EF542B"/>
    <w:rsid w:val="00EF6E6A"/>
    <w:rsid w:val="00EF7CEE"/>
    <w:rsid w:val="00F0681A"/>
    <w:rsid w:val="00F11548"/>
    <w:rsid w:val="00F11FD8"/>
    <w:rsid w:val="00F23266"/>
    <w:rsid w:val="00F2429B"/>
    <w:rsid w:val="00F31EEB"/>
    <w:rsid w:val="00F33B9A"/>
    <w:rsid w:val="00F3537F"/>
    <w:rsid w:val="00F36A42"/>
    <w:rsid w:val="00F36D0F"/>
    <w:rsid w:val="00F37184"/>
    <w:rsid w:val="00F41066"/>
    <w:rsid w:val="00F44C54"/>
    <w:rsid w:val="00F518D7"/>
    <w:rsid w:val="00F52A06"/>
    <w:rsid w:val="00F552D3"/>
    <w:rsid w:val="00F56135"/>
    <w:rsid w:val="00F60895"/>
    <w:rsid w:val="00F61B70"/>
    <w:rsid w:val="00F66035"/>
    <w:rsid w:val="00F67E48"/>
    <w:rsid w:val="00F73194"/>
    <w:rsid w:val="00F76371"/>
    <w:rsid w:val="00F772AA"/>
    <w:rsid w:val="00F81422"/>
    <w:rsid w:val="00F81505"/>
    <w:rsid w:val="00F83924"/>
    <w:rsid w:val="00F85537"/>
    <w:rsid w:val="00F91BFC"/>
    <w:rsid w:val="00F92BAA"/>
    <w:rsid w:val="00F94261"/>
    <w:rsid w:val="00F95D1F"/>
    <w:rsid w:val="00F95F05"/>
    <w:rsid w:val="00FA0939"/>
    <w:rsid w:val="00FA3DD1"/>
    <w:rsid w:val="00FA47EC"/>
    <w:rsid w:val="00FB4887"/>
    <w:rsid w:val="00FB66AE"/>
    <w:rsid w:val="00FC3578"/>
    <w:rsid w:val="00FC797E"/>
    <w:rsid w:val="00FD1B6E"/>
    <w:rsid w:val="00FE1F7D"/>
    <w:rsid w:val="00FE3416"/>
    <w:rsid w:val="00FE6B2C"/>
    <w:rsid w:val="00FF3D09"/>
    <w:rsid w:val="00FF5E59"/>
    <w:rsid w:val="00FF79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5A633"/>
  <w15:docId w15:val="{D28766F9-5419-443D-B172-A1E68F22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CB0D2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CB0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B0D2E"/>
    <w:rPr>
      <w:rFonts w:ascii="Courier New" w:eastAsia="Times New Roman" w:hAnsi="Courier New" w:cs="Courier New"/>
      <w:sz w:val="20"/>
      <w:szCs w:val="20"/>
      <w:lang w:val="en-US"/>
    </w:rPr>
  </w:style>
  <w:style w:type="paragraph" w:styleId="CommentSubject">
    <w:name w:val="annotation subject"/>
    <w:basedOn w:val="CommentText"/>
    <w:next w:val="CommentText"/>
    <w:link w:val="CommentSubjectChar"/>
    <w:uiPriority w:val="99"/>
    <w:semiHidden/>
    <w:unhideWhenUsed/>
    <w:rsid w:val="00CB0D2E"/>
    <w:rPr>
      <w:b/>
      <w:bCs/>
    </w:rPr>
  </w:style>
  <w:style w:type="character" w:customStyle="1" w:styleId="CommentSubjectChar">
    <w:name w:val="Comment Subject Char"/>
    <w:basedOn w:val="CommentTextChar"/>
    <w:link w:val="CommentSubject"/>
    <w:uiPriority w:val="99"/>
    <w:semiHidden/>
    <w:rsid w:val="00CB0D2E"/>
    <w:rPr>
      <w:b/>
      <w:bCs/>
      <w:sz w:val="20"/>
      <w:szCs w:val="20"/>
    </w:rPr>
  </w:style>
  <w:style w:type="paragraph" w:styleId="ListParagraph">
    <w:name w:val="List Paragraph"/>
    <w:basedOn w:val="Normal"/>
    <w:uiPriority w:val="34"/>
    <w:qFormat/>
    <w:rsid w:val="00CB0D2E"/>
    <w:pPr>
      <w:ind w:left="720"/>
      <w:contextualSpacing/>
    </w:pPr>
  </w:style>
  <w:style w:type="paragraph" w:styleId="Revision">
    <w:name w:val="Revision"/>
    <w:hidden/>
    <w:uiPriority w:val="99"/>
    <w:semiHidden/>
    <w:rsid w:val="0028042F"/>
    <w:pPr>
      <w:spacing w:line="240" w:lineRule="auto"/>
    </w:pPr>
  </w:style>
  <w:style w:type="paragraph" w:styleId="Header">
    <w:name w:val="header"/>
    <w:basedOn w:val="Normal"/>
    <w:link w:val="HeaderChar"/>
    <w:uiPriority w:val="99"/>
    <w:unhideWhenUsed/>
    <w:rsid w:val="000A50F5"/>
    <w:pPr>
      <w:tabs>
        <w:tab w:val="center" w:pos="4680"/>
        <w:tab w:val="right" w:pos="9360"/>
      </w:tabs>
      <w:spacing w:line="240" w:lineRule="auto"/>
    </w:pPr>
  </w:style>
  <w:style w:type="character" w:customStyle="1" w:styleId="HeaderChar">
    <w:name w:val="Header Char"/>
    <w:basedOn w:val="DefaultParagraphFont"/>
    <w:link w:val="Header"/>
    <w:uiPriority w:val="99"/>
    <w:rsid w:val="000A50F5"/>
  </w:style>
  <w:style w:type="paragraph" w:styleId="Footer">
    <w:name w:val="footer"/>
    <w:basedOn w:val="Normal"/>
    <w:link w:val="FooterChar"/>
    <w:uiPriority w:val="99"/>
    <w:unhideWhenUsed/>
    <w:rsid w:val="000A50F5"/>
    <w:pPr>
      <w:tabs>
        <w:tab w:val="center" w:pos="4680"/>
        <w:tab w:val="right" w:pos="9360"/>
      </w:tabs>
      <w:spacing w:line="240" w:lineRule="auto"/>
    </w:pPr>
  </w:style>
  <w:style w:type="character" w:customStyle="1" w:styleId="FooterChar">
    <w:name w:val="Footer Char"/>
    <w:basedOn w:val="DefaultParagraphFont"/>
    <w:link w:val="Footer"/>
    <w:uiPriority w:val="99"/>
    <w:rsid w:val="000A50F5"/>
  </w:style>
  <w:style w:type="character" w:styleId="Hyperlink">
    <w:name w:val="Hyperlink"/>
    <w:basedOn w:val="DefaultParagraphFont"/>
    <w:uiPriority w:val="99"/>
    <w:unhideWhenUsed/>
    <w:rsid w:val="006025DE"/>
    <w:rPr>
      <w:color w:val="0000FF"/>
      <w:u w:val="single"/>
    </w:rPr>
  </w:style>
  <w:style w:type="character" w:styleId="UnresolvedMention">
    <w:name w:val="Unresolved Mention"/>
    <w:basedOn w:val="DefaultParagraphFont"/>
    <w:uiPriority w:val="99"/>
    <w:semiHidden/>
    <w:unhideWhenUsed/>
    <w:rsid w:val="00AC2678"/>
    <w:rPr>
      <w:color w:val="605E5C"/>
      <w:shd w:val="clear" w:color="auto" w:fill="E1DFDD"/>
    </w:rPr>
  </w:style>
  <w:style w:type="paragraph" w:styleId="BalloonText">
    <w:name w:val="Balloon Text"/>
    <w:basedOn w:val="Normal"/>
    <w:link w:val="BalloonTextChar"/>
    <w:uiPriority w:val="99"/>
    <w:semiHidden/>
    <w:unhideWhenUsed/>
    <w:rsid w:val="00F8392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83924"/>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3514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78944">
      <w:bodyDiv w:val="1"/>
      <w:marLeft w:val="0"/>
      <w:marRight w:val="0"/>
      <w:marTop w:val="0"/>
      <w:marBottom w:val="0"/>
      <w:divBdr>
        <w:top w:val="none" w:sz="0" w:space="0" w:color="auto"/>
        <w:left w:val="none" w:sz="0" w:space="0" w:color="auto"/>
        <w:bottom w:val="none" w:sz="0" w:space="0" w:color="auto"/>
        <w:right w:val="none" w:sz="0" w:space="0" w:color="auto"/>
      </w:divBdr>
      <w:divsChild>
        <w:div w:id="70591260">
          <w:marLeft w:val="480"/>
          <w:marRight w:val="0"/>
          <w:marTop w:val="0"/>
          <w:marBottom w:val="0"/>
          <w:divBdr>
            <w:top w:val="none" w:sz="0" w:space="0" w:color="auto"/>
            <w:left w:val="none" w:sz="0" w:space="0" w:color="auto"/>
            <w:bottom w:val="none" w:sz="0" w:space="0" w:color="auto"/>
            <w:right w:val="none" w:sz="0" w:space="0" w:color="auto"/>
          </w:divBdr>
          <w:divsChild>
            <w:div w:id="117795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964">
      <w:bodyDiv w:val="1"/>
      <w:marLeft w:val="0"/>
      <w:marRight w:val="0"/>
      <w:marTop w:val="0"/>
      <w:marBottom w:val="0"/>
      <w:divBdr>
        <w:top w:val="none" w:sz="0" w:space="0" w:color="auto"/>
        <w:left w:val="none" w:sz="0" w:space="0" w:color="auto"/>
        <w:bottom w:val="none" w:sz="0" w:space="0" w:color="auto"/>
        <w:right w:val="none" w:sz="0" w:space="0" w:color="auto"/>
      </w:divBdr>
      <w:divsChild>
        <w:div w:id="727728156">
          <w:marLeft w:val="480"/>
          <w:marRight w:val="0"/>
          <w:marTop w:val="0"/>
          <w:marBottom w:val="0"/>
          <w:divBdr>
            <w:top w:val="none" w:sz="0" w:space="0" w:color="auto"/>
            <w:left w:val="none" w:sz="0" w:space="0" w:color="auto"/>
            <w:bottom w:val="none" w:sz="0" w:space="0" w:color="auto"/>
            <w:right w:val="none" w:sz="0" w:space="0" w:color="auto"/>
          </w:divBdr>
          <w:divsChild>
            <w:div w:id="196630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8670">
      <w:bodyDiv w:val="1"/>
      <w:marLeft w:val="0"/>
      <w:marRight w:val="0"/>
      <w:marTop w:val="0"/>
      <w:marBottom w:val="0"/>
      <w:divBdr>
        <w:top w:val="none" w:sz="0" w:space="0" w:color="auto"/>
        <w:left w:val="none" w:sz="0" w:space="0" w:color="auto"/>
        <w:bottom w:val="none" w:sz="0" w:space="0" w:color="auto"/>
        <w:right w:val="none" w:sz="0" w:space="0" w:color="auto"/>
      </w:divBdr>
    </w:div>
    <w:div w:id="304893681">
      <w:bodyDiv w:val="1"/>
      <w:marLeft w:val="0"/>
      <w:marRight w:val="0"/>
      <w:marTop w:val="0"/>
      <w:marBottom w:val="0"/>
      <w:divBdr>
        <w:top w:val="none" w:sz="0" w:space="0" w:color="auto"/>
        <w:left w:val="none" w:sz="0" w:space="0" w:color="auto"/>
        <w:bottom w:val="none" w:sz="0" w:space="0" w:color="auto"/>
        <w:right w:val="none" w:sz="0" w:space="0" w:color="auto"/>
      </w:divBdr>
      <w:divsChild>
        <w:div w:id="1886064718">
          <w:marLeft w:val="480"/>
          <w:marRight w:val="0"/>
          <w:marTop w:val="0"/>
          <w:marBottom w:val="0"/>
          <w:divBdr>
            <w:top w:val="none" w:sz="0" w:space="0" w:color="auto"/>
            <w:left w:val="none" w:sz="0" w:space="0" w:color="auto"/>
            <w:bottom w:val="none" w:sz="0" w:space="0" w:color="auto"/>
            <w:right w:val="none" w:sz="0" w:space="0" w:color="auto"/>
          </w:divBdr>
          <w:divsChild>
            <w:div w:id="16471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5547">
      <w:bodyDiv w:val="1"/>
      <w:marLeft w:val="0"/>
      <w:marRight w:val="0"/>
      <w:marTop w:val="0"/>
      <w:marBottom w:val="0"/>
      <w:divBdr>
        <w:top w:val="none" w:sz="0" w:space="0" w:color="auto"/>
        <w:left w:val="none" w:sz="0" w:space="0" w:color="auto"/>
        <w:bottom w:val="none" w:sz="0" w:space="0" w:color="auto"/>
        <w:right w:val="none" w:sz="0" w:space="0" w:color="auto"/>
      </w:divBdr>
      <w:divsChild>
        <w:div w:id="2083135350">
          <w:marLeft w:val="480"/>
          <w:marRight w:val="0"/>
          <w:marTop w:val="0"/>
          <w:marBottom w:val="0"/>
          <w:divBdr>
            <w:top w:val="none" w:sz="0" w:space="0" w:color="auto"/>
            <w:left w:val="none" w:sz="0" w:space="0" w:color="auto"/>
            <w:bottom w:val="none" w:sz="0" w:space="0" w:color="auto"/>
            <w:right w:val="none" w:sz="0" w:space="0" w:color="auto"/>
          </w:divBdr>
          <w:divsChild>
            <w:div w:id="1201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2741">
      <w:bodyDiv w:val="1"/>
      <w:marLeft w:val="0"/>
      <w:marRight w:val="0"/>
      <w:marTop w:val="0"/>
      <w:marBottom w:val="0"/>
      <w:divBdr>
        <w:top w:val="none" w:sz="0" w:space="0" w:color="auto"/>
        <w:left w:val="none" w:sz="0" w:space="0" w:color="auto"/>
        <w:bottom w:val="none" w:sz="0" w:space="0" w:color="auto"/>
        <w:right w:val="none" w:sz="0" w:space="0" w:color="auto"/>
      </w:divBdr>
    </w:div>
    <w:div w:id="438374307">
      <w:bodyDiv w:val="1"/>
      <w:marLeft w:val="0"/>
      <w:marRight w:val="0"/>
      <w:marTop w:val="0"/>
      <w:marBottom w:val="0"/>
      <w:divBdr>
        <w:top w:val="none" w:sz="0" w:space="0" w:color="auto"/>
        <w:left w:val="none" w:sz="0" w:space="0" w:color="auto"/>
        <w:bottom w:val="none" w:sz="0" w:space="0" w:color="auto"/>
        <w:right w:val="none" w:sz="0" w:space="0" w:color="auto"/>
      </w:divBdr>
      <w:divsChild>
        <w:div w:id="2097633343">
          <w:marLeft w:val="480"/>
          <w:marRight w:val="0"/>
          <w:marTop w:val="0"/>
          <w:marBottom w:val="0"/>
          <w:divBdr>
            <w:top w:val="none" w:sz="0" w:space="0" w:color="auto"/>
            <w:left w:val="none" w:sz="0" w:space="0" w:color="auto"/>
            <w:bottom w:val="none" w:sz="0" w:space="0" w:color="auto"/>
            <w:right w:val="none" w:sz="0" w:space="0" w:color="auto"/>
          </w:divBdr>
          <w:divsChild>
            <w:div w:id="233397776">
              <w:marLeft w:val="0"/>
              <w:marRight w:val="0"/>
              <w:marTop w:val="0"/>
              <w:marBottom w:val="0"/>
              <w:divBdr>
                <w:top w:val="none" w:sz="0" w:space="0" w:color="auto"/>
                <w:left w:val="none" w:sz="0" w:space="0" w:color="auto"/>
                <w:bottom w:val="none" w:sz="0" w:space="0" w:color="auto"/>
                <w:right w:val="none" w:sz="0" w:space="0" w:color="auto"/>
              </w:divBdr>
            </w:div>
            <w:div w:id="515073898">
              <w:marLeft w:val="0"/>
              <w:marRight w:val="0"/>
              <w:marTop w:val="0"/>
              <w:marBottom w:val="0"/>
              <w:divBdr>
                <w:top w:val="none" w:sz="0" w:space="0" w:color="auto"/>
                <w:left w:val="none" w:sz="0" w:space="0" w:color="auto"/>
                <w:bottom w:val="none" w:sz="0" w:space="0" w:color="auto"/>
                <w:right w:val="none" w:sz="0" w:space="0" w:color="auto"/>
              </w:divBdr>
            </w:div>
            <w:div w:id="839198255">
              <w:marLeft w:val="0"/>
              <w:marRight w:val="0"/>
              <w:marTop w:val="0"/>
              <w:marBottom w:val="0"/>
              <w:divBdr>
                <w:top w:val="none" w:sz="0" w:space="0" w:color="auto"/>
                <w:left w:val="none" w:sz="0" w:space="0" w:color="auto"/>
                <w:bottom w:val="none" w:sz="0" w:space="0" w:color="auto"/>
                <w:right w:val="none" w:sz="0" w:space="0" w:color="auto"/>
              </w:divBdr>
            </w:div>
            <w:div w:id="1094714147">
              <w:marLeft w:val="0"/>
              <w:marRight w:val="0"/>
              <w:marTop w:val="0"/>
              <w:marBottom w:val="0"/>
              <w:divBdr>
                <w:top w:val="none" w:sz="0" w:space="0" w:color="auto"/>
                <w:left w:val="none" w:sz="0" w:space="0" w:color="auto"/>
                <w:bottom w:val="none" w:sz="0" w:space="0" w:color="auto"/>
                <w:right w:val="none" w:sz="0" w:space="0" w:color="auto"/>
              </w:divBdr>
            </w:div>
            <w:div w:id="1134564712">
              <w:marLeft w:val="0"/>
              <w:marRight w:val="0"/>
              <w:marTop w:val="0"/>
              <w:marBottom w:val="0"/>
              <w:divBdr>
                <w:top w:val="none" w:sz="0" w:space="0" w:color="auto"/>
                <w:left w:val="none" w:sz="0" w:space="0" w:color="auto"/>
                <w:bottom w:val="none" w:sz="0" w:space="0" w:color="auto"/>
                <w:right w:val="none" w:sz="0" w:space="0" w:color="auto"/>
              </w:divBdr>
            </w:div>
            <w:div w:id="1438791429">
              <w:marLeft w:val="0"/>
              <w:marRight w:val="0"/>
              <w:marTop w:val="0"/>
              <w:marBottom w:val="0"/>
              <w:divBdr>
                <w:top w:val="none" w:sz="0" w:space="0" w:color="auto"/>
                <w:left w:val="none" w:sz="0" w:space="0" w:color="auto"/>
                <w:bottom w:val="none" w:sz="0" w:space="0" w:color="auto"/>
                <w:right w:val="none" w:sz="0" w:space="0" w:color="auto"/>
              </w:divBdr>
            </w:div>
            <w:div w:id="1475684940">
              <w:marLeft w:val="0"/>
              <w:marRight w:val="0"/>
              <w:marTop w:val="0"/>
              <w:marBottom w:val="0"/>
              <w:divBdr>
                <w:top w:val="none" w:sz="0" w:space="0" w:color="auto"/>
                <w:left w:val="none" w:sz="0" w:space="0" w:color="auto"/>
                <w:bottom w:val="none" w:sz="0" w:space="0" w:color="auto"/>
                <w:right w:val="none" w:sz="0" w:space="0" w:color="auto"/>
              </w:divBdr>
            </w:div>
            <w:div w:id="1627665018">
              <w:marLeft w:val="0"/>
              <w:marRight w:val="0"/>
              <w:marTop w:val="0"/>
              <w:marBottom w:val="0"/>
              <w:divBdr>
                <w:top w:val="none" w:sz="0" w:space="0" w:color="auto"/>
                <w:left w:val="none" w:sz="0" w:space="0" w:color="auto"/>
                <w:bottom w:val="none" w:sz="0" w:space="0" w:color="auto"/>
                <w:right w:val="none" w:sz="0" w:space="0" w:color="auto"/>
              </w:divBdr>
            </w:div>
            <w:div w:id="1725133669">
              <w:marLeft w:val="0"/>
              <w:marRight w:val="0"/>
              <w:marTop w:val="0"/>
              <w:marBottom w:val="0"/>
              <w:divBdr>
                <w:top w:val="none" w:sz="0" w:space="0" w:color="auto"/>
                <w:left w:val="none" w:sz="0" w:space="0" w:color="auto"/>
                <w:bottom w:val="none" w:sz="0" w:space="0" w:color="auto"/>
                <w:right w:val="none" w:sz="0" w:space="0" w:color="auto"/>
              </w:divBdr>
            </w:div>
            <w:div w:id="1768842903">
              <w:marLeft w:val="0"/>
              <w:marRight w:val="0"/>
              <w:marTop w:val="0"/>
              <w:marBottom w:val="0"/>
              <w:divBdr>
                <w:top w:val="none" w:sz="0" w:space="0" w:color="auto"/>
                <w:left w:val="none" w:sz="0" w:space="0" w:color="auto"/>
                <w:bottom w:val="none" w:sz="0" w:space="0" w:color="auto"/>
                <w:right w:val="none" w:sz="0" w:space="0" w:color="auto"/>
              </w:divBdr>
            </w:div>
            <w:div w:id="1817140172">
              <w:marLeft w:val="0"/>
              <w:marRight w:val="0"/>
              <w:marTop w:val="0"/>
              <w:marBottom w:val="0"/>
              <w:divBdr>
                <w:top w:val="none" w:sz="0" w:space="0" w:color="auto"/>
                <w:left w:val="none" w:sz="0" w:space="0" w:color="auto"/>
                <w:bottom w:val="none" w:sz="0" w:space="0" w:color="auto"/>
                <w:right w:val="none" w:sz="0" w:space="0" w:color="auto"/>
              </w:divBdr>
            </w:div>
            <w:div w:id="2081705773">
              <w:marLeft w:val="0"/>
              <w:marRight w:val="0"/>
              <w:marTop w:val="0"/>
              <w:marBottom w:val="0"/>
              <w:divBdr>
                <w:top w:val="none" w:sz="0" w:space="0" w:color="auto"/>
                <w:left w:val="none" w:sz="0" w:space="0" w:color="auto"/>
                <w:bottom w:val="none" w:sz="0" w:space="0" w:color="auto"/>
                <w:right w:val="none" w:sz="0" w:space="0" w:color="auto"/>
              </w:divBdr>
            </w:div>
            <w:div w:id="210719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446">
      <w:bodyDiv w:val="1"/>
      <w:marLeft w:val="0"/>
      <w:marRight w:val="0"/>
      <w:marTop w:val="0"/>
      <w:marBottom w:val="0"/>
      <w:divBdr>
        <w:top w:val="none" w:sz="0" w:space="0" w:color="auto"/>
        <w:left w:val="none" w:sz="0" w:space="0" w:color="auto"/>
        <w:bottom w:val="none" w:sz="0" w:space="0" w:color="auto"/>
        <w:right w:val="none" w:sz="0" w:space="0" w:color="auto"/>
      </w:divBdr>
      <w:divsChild>
        <w:div w:id="1541749632">
          <w:marLeft w:val="480"/>
          <w:marRight w:val="0"/>
          <w:marTop w:val="0"/>
          <w:marBottom w:val="0"/>
          <w:divBdr>
            <w:top w:val="none" w:sz="0" w:space="0" w:color="auto"/>
            <w:left w:val="none" w:sz="0" w:space="0" w:color="auto"/>
            <w:bottom w:val="none" w:sz="0" w:space="0" w:color="auto"/>
            <w:right w:val="none" w:sz="0" w:space="0" w:color="auto"/>
          </w:divBdr>
          <w:divsChild>
            <w:div w:id="14823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4021">
      <w:bodyDiv w:val="1"/>
      <w:marLeft w:val="0"/>
      <w:marRight w:val="0"/>
      <w:marTop w:val="0"/>
      <w:marBottom w:val="0"/>
      <w:divBdr>
        <w:top w:val="none" w:sz="0" w:space="0" w:color="auto"/>
        <w:left w:val="none" w:sz="0" w:space="0" w:color="auto"/>
        <w:bottom w:val="none" w:sz="0" w:space="0" w:color="auto"/>
        <w:right w:val="none" w:sz="0" w:space="0" w:color="auto"/>
      </w:divBdr>
      <w:divsChild>
        <w:div w:id="55933802">
          <w:marLeft w:val="480"/>
          <w:marRight w:val="0"/>
          <w:marTop w:val="0"/>
          <w:marBottom w:val="0"/>
          <w:divBdr>
            <w:top w:val="none" w:sz="0" w:space="0" w:color="auto"/>
            <w:left w:val="none" w:sz="0" w:space="0" w:color="auto"/>
            <w:bottom w:val="none" w:sz="0" w:space="0" w:color="auto"/>
            <w:right w:val="none" w:sz="0" w:space="0" w:color="auto"/>
          </w:divBdr>
          <w:divsChild>
            <w:div w:id="11451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5662">
      <w:bodyDiv w:val="1"/>
      <w:marLeft w:val="0"/>
      <w:marRight w:val="0"/>
      <w:marTop w:val="0"/>
      <w:marBottom w:val="0"/>
      <w:divBdr>
        <w:top w:val="none" w:sz="0" w:space="0" w:color="auto"/>
        <w:left w:val="none" w:sz="0" w:space="0" w:color="auto"/>
        <w:bottom w:val="none" w:sz="0" w:space="0" w:color="auto"/>
        <w:right w:val="none" w:sz="0" w:space="0" w:color="auto"/>
      </w:divBdr>
      <w:divsChild>
        <w:div w:id="1913076422">
          <w:marLeft w:val="480"/>
          <w:marRight w:val="0"/>
          <w:marTop w:val="0"/>
          <w:marBottom w:val="0"/>
          <w:divBdr>
            <w:top w:val="none" w:sz="0" w:space="0" w:color="auto"/>
            <w:left w:val="none" w:sz="0" w:space="0" w:color="auto"/>
            <w:bottom w:val="none" w:sz="0" w:space="0" w:color="auto"/>
            <w:right w:val="none" w:sz="0" w:space="0" w:color="auto"/>
          </w:divBdr>
          <w:divsChild>
            <w:div w:id="2174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5350">
      <w:bodyDiv w:val="1"/>
      <w:marLeft w:val="0"/>
      <w:marRight w:val="0"/>
      <w:marTop w:val="0"/>
      <w:marBottom w:val="0"/>
      <w:divBdr>
        <w:top w:val="none" w:sz="0" w:space="0" w:color="auto"/>
        <w:left w:val="none" w:sz="0" w:space="0" w:color="auto"/>
        <w:bottom w:val="none" w:sz="0" w:space="0" w:color="auto"/>
        <w:right w:val="none" w:sz="0" w:space="0" w:color="auto"/>
      </w:divBdr>
      <w:divsChild>
        <w:div w:id="1668560392">
          <w:marLeft w:val="480"/>
          <w:marRight w:val="0"/>
          <w:marTop w:val="0"/>
          <w:marBottom w:val="0"/>
          <w:divBdr>
            <w:top w:val="none" w:sz="0" w:space="0" w:color="auto"/>
            <w:left w:val="none" w:sz="0" w:space="0" w:color="auto"/>
            <w:bottom w:val="none" w:sz="0" w:space="0" w:color="auto"/>
            <w:right w:val="none" w:sz="0" w:space="0" w:color="auto"/>
          </w:divBdr>
          <w:divsChild>
            <w:div w:id="11074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58">
      <w:bodyDiv w:val="1"/>
      <w:marLeft w:val="0"/>
      <w:marRight w:val="0"/>
      <w:marTop w:val="0"/>
      <w:marBottom w:val="0"/>
      <w:divBdr>
        <w:top w:val="none" w:sz="0" w:space="0" w:color="auto"/>
        <w:left w:val="none" w:sz="0" w:space="0" w:color="auto"/>
        <w:bottom w:val="none" w:sz="0" w:space="0" w:color="auto"/>
        <w:right w:val="none" w:sz="0" w:space="0" w:color="auto"/>
      </w:divBdr>
    </w:div>
    <w:div w:id="2102139781">
      <w:bodyDiv w:val="1"/>
      <w:marLeft w:val="0"/>
      <w:marRight w:val="0"/>
      <w:marTop w:val="0"/>
      <w:marBottom w:val="0"/>
      <w:divBdr>
        <w:top w:val="none" w:sz="0" w:space="0" w:color="auto"/>
        <w:left w:val="none" w:sz="0" w:space="0" w:color="auto"/>
        <w:bottom w:val="none" w:sz="0" w:space="0" w:color="auto"/>
        <w:right w:val="none" w:sz="0" w:space="0" w:color="auto"/>
      </w:divBdr>
      <w:divsChild>
        <w:div w:id="697390349">
          <w:marLeft w:val="480"/>
          <w:marRight w:val="0"/>
          <w:marTop w:val="0"/>
          <w:marBottom w:val="0"/>
          <w:divBdr>
            <w:top w:val="none" w:sz="0" w:space="0" w:color="auto"/>
            <w:left w:val="none" w:sz="0" w:space="0" w:color="auto"/>
            <w:bottom w:val="none" w:sz="0" w:space="0" w:color="auto"/>
            <w:right w:val="none" w:sz="0" w:space="0" w:color="auto"/>
          </w:divBdr>
          <w:divsChild>
            <w:div w:id="14477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doi.org/10.2136/vzj2014.10.014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40.png"/><Relationship Id="rId26" Type="http://schemas.openxmlformats.org/officeDocument/2006/relationships/image" Target="media/image9.png"/><Relationship Id="rId39" Type="http://schemas.openxmlformats.org/officeDocument/2006/relationships/hyperlink" Target="https://doi.org/10.1111/gcb.12615" TargetMode="External"/><Relationship Id="rId21" Type="http://schemas.openxmlformats.org/officeDocument/2006/relationships/image" Target="media/image6.wmf"/><Relationship Id="rId34" Type="http://schemas.openxmlformats.org/officeDocument/2006/relationships/image" Target="media/image120.png"/><Relationship Id="rId42" Type="http://schemas.openxmlformats.org/officeDocument/2006/relationships/hyperlink" Target="https://doi.org/10.1029/2021WR031825" TargetMode="External"/><Relationship Id="rId47" Type="http://schemas.openxmlformats.org/officeDocument/2006/relationships/hyperlink" Target="https://doi.org/10.1016/j.cub.2018.07.074" TargetMode="External"/><Relationship Id="rId50" Type="http://schemas.openxmlformats.org/officeDocument/2006/relationships/hyperlink" Target="https://doi.org/10.5194/hess-2022-81" TargetMode="External"/><Relationship Id="rId55"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30.JPG"/><Relationship Id="rId29" Type="http://schemas.openxmlformats.org/officeDocument/2006/relationships/image" Target="media/image10.png"/><Relationship Id="rId11" Type="http://schemas.openxmlformats.org/officeDocument/2006/relationships/image" Target="media/image1.JP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hyperlink" Target="https://scholar.google.com/scholar_lookup?title=Climate+and+life&amp;author=Budyko%2C+M.+I.+%28Mikhail+Ivanovich%29&amp;publication_year=1974" TargetMode="External"/><Relationship Id="rId40" Type="http://schemas.openxmlformats.org/officeDocument/2006/relationships/hyperlink" Target="https://doi.org/10.1093/jxb/ery034" TargetMode="External"/><Relationship Id="rId45" Type="http://schemas.openxmlformats.org/officeDocument/2006/relationships/hyperlink" Target="https://doi.org/10.1029/2009WR008874" TargetMode="External"/><Relationship Id="rId53" Type="http://schemas.openxmlformats.org/officeDocument/2006/relationships/fontTable" Target="fontTable.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image" Target="media/image100.png"/><Relationship Id="rId44" Type="http://schemas.openxmlformats.org/officeDocument/2006/relationships/hyperlink" Target="https://doi.org/10.1029/2021EF002603" TargetMode="External"/><Relationship Id="rId52"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0.png"/><Relationship Id="rId22" Type="http://schemas.openxmlformats.org/officeDocument/2006/relationships/image" Target="media/image60.wmf"/><Relationship Id="rId27" Type="http://schemas.openxmlformats.org/officeDocument/2006/relationships/image" Target="media/image80.png"/><Relationship Id="rId30" Type="http://schemas.openxmlformats.org/officeDocument/2006/relationships/image" Target="media/image11.png"/><Relationship Id="rId35" Type="http://schemas.openxmlformats.org/officeDocument/2006/relationships/hyperlink" Target="https://doi.org/10.5194/hess-21-5293-2017" TargetMode="External"/><Relationship Id="rId43" Type="http://schemas.openxmlformats.org/officeDocument/2006/relationships/hyperlink" Target="https://doi.org/10.1016/j.jhydrol.2007.09.006" TargetMode="External"/><Relationship Id="rId48" Type="http://schemas.openxmlformats.org/officeDocument/2006/relationships/hyperlink" Target="https://doi.org/10.1002/hyp.11134" TargetMode="External"/><Relationship Id="rId8" Type="http://schemas.microsoft.com/office/2011/relationships/commentsExtended" Target="commentsExtended.xml"/><Relationship Id="rId51" Type="http://schemas.openxmlformats.org/officeDocument/2006/relationships/hyperlink" Target="https://doi.org/10.1371/journal.pone.0104325"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doi.org/10.2113/gselements.3.5.321" TargetMode="External"/><Relationship Id="rId46" Type="http://schemas.openxmlformats.org/officeDocument/2006/relationships/hyperlink" Target="https://doi.org/10.1126/science.add3771" TargetMode="External"/><Relationship Id="rId20" Type="http://schemas.openxmlformats.org/officeDocument/2006/relationships/image" Target="media/image50.png"/><Relationship Id="rId41" Type="http://schemas.openxmlformats.org/officeDocument/2006/relationships/hyperlink" Target="https://doi.org/10.1111/j.1469-8137.2010.03207.x" TargetMode="External"/><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hyperlink" Target="https://doi.org/10.5194/esurf-5-841-2017" TargetMode="External"/><Relationship Id="rId49" Type="http://schemas.openxmlformats.org/officeDocument/2006/relationships/hyperlink" Target="https://doi.org/10.1007/s11252-022-0124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18</Pages>
  <Words>4480</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Perdrial (she/her)</dc:creator>
  <cp:keywords/>
  <dc:description/>
  <cp:lastModifiedBy>Dustin Kincaid</cp:lastModifiedBy>
  <cp:revision>5</cp:revision>
  <dcterms:created xsi:type="dcterms:W3CDTF">2023-05-02T20:06:00Z</dcterms:created>
  <dcterms:modified xsi:type="dcterms:W3CDTF">2023-05-02T21:28:00Z</dcterms:modified>
</cp:coreProperties>
</file>